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B12BC" w14:textId="3E3F3912" w:rsidR="00FC014B" w:rsidRDefault="003B0610" w:rsidP="001B0F5D">
      <w:pPr>
        <w:jc w:val="center"/>
      </w:pPr>
      <w:ins w:id="0" w:author="Eyal Brill" w:date="2020-04-04T19:39:00Z">
        <w:r>
          <w:rPr>
            <w:noProof/>
          </w:rPr>
          <w:drawing>
            <wp:anchor distT="0" distB="0" distL="114300" distR="114300" simplePos="0" relativeHeight="251742208" behindDoc="0" locked="0" layoutInCell="1" allowOverlap="1" wp14:anchorId="1A7D467A" wp14:editId="73773531">
              <wp:simplePos x="0" y="0"/>
              <wp:positionH relativeFrom="column">
                <wp:posOffset>1905000</wp:posOffset>
              </wp:positionH>
              <wp:positionV relativeFrom="paragraph">
                <wp:posOffset>0</wp:posOffset>
              </wp:positionV>
              <wp:extent cx="2133600" cy="1590675"/>
              <wp:effectExtent l="0" t="0" r="0" b="952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33600" cy="1590675"/>
                      </a:xfrm>
                      <a:prstGeom prst="rect">
                        <a:avLst/>
                      </a:prstGeom>
                    </pic:spPr>
                  </pic:pic>
                </a:graphicData>
              </a:graphic>
              <wp14:sizeRelH relativeFrom="page">
                <wp14:pctWidth>0</wp14:pctWidth>
              </wp14:sizeRelH>
              <wp14:sizeRelV relativeFrom="page">
                <wp14:pctHeight>0</wp14:pctHeight>
              </wp14:sizeRelV>
            </wp:anchor>
          </w:drawing>
        </w:r>
      </w:ins>
    </w:p>
    <w:p w14:paraId="5A9A6C05" w14:textId="77777777" w:rsidR="001B0F5D" w:rsidRDefault="001B0F5D" w:rsidP="001B0F5D">
      <w:pPr>
        <w:jc w:val="center"/>
      </w:pPr>
    </w:p>
    <w:p w14:paraId="712EDEB8" w14:textId="77777777" w:rsidR="001B0F5D" w:rsidRDefault="001B0F5D" w:rsidP="001B0F5D">
      <w:pPr>
        <w:jc w:val="center"/>
      </w:pPr>
    </w:p>
    <w:p w14:paraId="2E23300E" w14:textId="77777777" w:rsidR="001B0F5D" w:rsidRDefault="001B0F5D" w:rsidP="001B0F5D">
      <w:pPr>
        <w:jc w:val="center"/>
      </w:pPr>
    </w:p>
    <w:p w14:paraId="16F762A1" w14:textId="77777777" w:rsidR="001B0F5D" w:rsidRDefault="001B0F5D" w:rsidP="001B0F5D">
      <w:pPr>
        <w:jc w:val="center"/>
      </w:pPr>
    </w:p>
    <w:p w14:paraId="2C266DF1" w14:textId="77777777" w:rsidR="001B78B8" w:rsidRDefault="001B78B8" w:rsidP="0065177B">
      <w:pPr>
        <w:jc w:val="center"/>
        <w:rPr>
          <w:sz w:val="36"/>
          <w:szCs w:val="36"/>
        </w:rPr>
      </w:pPr>
    </w:p>
    <w:p w14:paraId="1AB5CF34" w14:textId="77777777" w:rsidR="001B78B8" w:rsidRDefault="001B78B8" w:rsidP="0065177B">
      <w:pPr>
        <w:jc w:val="center"/>
        <w:rPr>
          <w:sz w:val="36"/>
          <w:szCs w:val="36"/>
        </w:rPr>
      </w:pPr>
    </w:p>
    <w:p w14:paraId="21688296" w14:textId="77777777" w:rsidR="001B78B8" w:rsidRDefault="001B78B8" w:rsidP="0065177B">
      <w:pPr>
        <w:jc w:val="center"/>
        <w:rPr>
          <w:sz w:val="36"/>
          <w:szCs w:val="36"/>
        </w:rPr>
      </w:pPr>
    </w:p>
    <w:p w14:paraId="2AAF6658" w14:textId="21670285" w:rsidR="004A44A7" w:rsidRDefault="004A44A7" w:rsidP="0065177B">
      <w:pPr>
        <w:jc w:val="center"/>
        <w:rPr>
          <w:sz w:val="36"/>
          <w:szCs w:val="36"/>
        </w:rPr>
      </w:pPr>
      <w:r w:rsidRPr="004A44A7">
        <w:rPr>
          <w:sz w:val="36"/>
          <w:szCs w:val="36"/>
        </w:rPr>
        <w:t>Introduction to Data Science – Methods and Tools</w:t>
      </w:r>
      <w:r>
        <w:rPr>
          <w:sz w:val="36"/>
          <w:szCs w:val="36"/>
        </w:rPr>
        <w:t xml:space="preserve"> 60070</w:t>
      </w:r>
    </w:p>
    <w:p w14:paraId="16A7F492" w14:textId="25F60826" w:rsidR="0065177B" w:rsidRDefault="001B0F5D" w:rsidP="0065177B">
      <w:pPr>
        <w:jc w:val="center"/>
        <w:rPr>
          <w:sz w:val="36"/>
          <w:szCs w:val="36"/>
        </w:rPr>
      </w:pPr>
      <w:r>
        <w:rPr>
          <w:sz w:val="36"/>
          <w:szCs w:val="36"/>
        </w:rPr>
        <w:t xml:space="preserve"> Final Project</w:t>
      </w:r>
    </w:p>
    <w:p w14:paraId="38D38A65" w14:textId="0094820F" w:rsidR="001B0F5D" w:rsidRDefault="001B0F5D" w:rsidP="001B0F5D">
      <w:pPr>
        <w:jc w:val="center"/>
        <w:rPr>
          <w:sz w:val="36"/>
          <w:szCs w:val="36"/>
        </w:rPr>
      </w:pPr>
    </w:p>
    <w:p w14:paraId="5C4E1F83" w14:textId="5F923959" w:rsidR="00314A1A" w:rsidRDefault="00314A1A" w:rsidP="001B0F5D">
      <w:pPr>
        <w:jc w:val="center"/>
        <w:rPr>
          <w:sz w:val="36"/>
          <w:szCs w:val="36"/>
        </w:rPr>
      </w:pPr>
      <w:r>
        <w:rPr>
          <w:sz w:val="36"/>
          <w:szCs w:val="36"/>
        </w:rPr>
        <w:t xml:space="preserve">Lecturer : Dr. </w:t>
      </w:r>
      <w:r w:rsidRPr="00314A1A">
        <w:rPr>
          <w:sz w:val="36"/>
          <w:szCs w:val="36"/>
        </w:rPr>
        <w:t>Jonathan Schler</w:t>
      </w:r>
    </w:p>
    <w:p w14:paraId="2032F843" w14:textId="77777777" w:rsidR="00314A1A" w:rsidRDefault="00314A1A" w:rsidP="001B0F5D">
      <w:pPr>
        <w:jc w:val="center"/>
        <w:rPr>
          <w:sz w:val="36"/>
          <w:szCs w:val="36"/>
        </w:rPr>
      </w:pPr>
    </w:p>
    <w:p w14:paraId="2671116B" w14:textId="4323DA4A" w:rsidR="001B0F5D" w:rsidRDefault="00314A1A" w:rsidP="001B0F5D">
      <w:pPr>
        <w:jc w:val="center"/>
        <w:rPr>
          <w:sz w:val="36"/>
          <w:szCs w:val="36"/>
        </w:rPr>
      </w:pPr>
      <w:r>
        <w:rPr>
          <w:sz w:val="36"/>
          <w:szCs w:val="36"/>
        </w:rPr>
        <w:t xml:space="preserve">Submitted </w:t>
      </w:r>
      <w:r w:rsidR="005B0439">
        <w:rPr>
          <w:sz w:val="36"/>
          <w:szCs w:val="36"/>
        </w:rPr>
        <w:t>by</w:t>
      </w:r>
      <w:r>
        <w:rPr>
          <w:sz w:val="36"/>
          <w:szCs w:val="36"/>
        </w:rPr>
        <w:t xml:space="preserve"> </w:t>
      </w:r>
      <w:r w:rsidR="001B0F5D">
        <w:rPr>
          <w:sz w:val="36"/>
          <w:szCs w:val="36"/>
        </w:rPr>
        <w:t>Adi Brill</w:t>
      </w:r>
    </w:p>
    <w:p w14:paraId="5AB60FB5" w14:textId="77777777" w:rsidR="00925AFA" w:rsidRDefault="00925AFA" w:rsidP="001B0F5D">
      <w:pPr>
        <w:jc w:val="center"/>
        <w:rPr>
          <w:sz w:val="36"/>
          <w:szCs w:val="36"/>
        </w:rPr>
      </w:pPr>
    </w:p>
    <w:p w14:paraId="15858ACB" w14:textId="7288C445" w:rsidR="00925AFA" w:rsidRDefault="00CB3CD7" w:rsidP="001B0F5D">
      <w:pPr>
        <w:jc w:val="center"/>
        <w:rPr>
          <w:sz w:val="36"/>
          <w:szCs w:val="36"/>
        </w:rPr>
      </w:pPr>
      <w:r>
        <w:rPr>
          <w:sz w:val="36"/>
          <w:szCs w:val="36"/>
        </w:rPr>
        <w:t>Date: 3-4</w:t>
      </w:r>
      <w:r w:rsidR="00925AFA">
        <w:rPr>
          <w:sz w:val="36"/>
          <w:szCs w:val="36"/>
        </w:rPr>
        <w:t>-2020</w:t>
      </w:r>
    </w:p>
    <w:p w14:paraId="3F2A40C6" w14:textId="77777777" w:rsidR="001B0F5D" w:rsidRDefault="001B0F5D">
      <w:pPr>
        <w:rPr>
          <w:sz w:val="36"/>
          <w:szCs w:val="36"/>
        </w:rPr>
      </w:pPr>
      <w:r>
        <w:rPr>
          <w:sz w:val="36"/>
          <w:szCs w:val="36"/>
        </w:rPr>
        <w:br w:type="page"/>
      </w:r>
    </w:p>
    <w:sdt>
      <w:sdtPr>
        <w:rPr>
          <w:rFonts w:asciiTheme="minorHAnsi" w:eastAsiaTheme="minorHAnsi" w:hAnsiTheme="minorHAnsi" w:cstheme="minorBidi"/>
          <w:color w:val="auto"/>
          <w:sz w:val="44"/>
          <w:szCs w:val="44"/>
          <w:rtl w:val="0"/>
          <w:cs w:val="0"/>
          <w:lang w:val="he-IL"/>
        </w:rPr>
        <w:id w:val="-1296833826"/>
        <w:docPartObj>
          <w:docPartGallery w:val="Table of Contents"/>
          <w:docPartUnique/>
        </w:docPartObj>
      </w:sdtPr>
      <w:sdtEndPr>
        <w:rPr>
          <w:b/>
          <w:bCs/>
          <w:sz w:val="32"/>
          <w:szCs w:val="32"/>
        </w:rPr>
      </w:sdtEndPr>
      <w:sdtContent>
        <w:p w14:paraId="5303BA27" w14:textId="77777777" w:rsidR="001B0F5D" w:rsidRPr="00925AFA" w:rsidRDefault="001B0F5D" w:rsidP="001B0F5D">
          <w:pPr>
            <w:pStyle w:val="a3"/>
            <w:bidi w:val="0"/>
            <w:rPr>
              <w:sz w:val="44"/>
              <w:szCs w:val="44"/>
              <w:cs w:val="0"/>
            </w:rPr>
          </w:pPr>
          <w:r w:rsidRPr="00925AFA">
            <w:rPr>
              <w:rFonts w:hint="cs"/>
              <w:sz w:val="44"/>
              <w:szCs w:val="44"/>
              <w:rtl w:val="0"/>
              <w:lang w:val="he-IL"/>
            </w:rPr>
            <w:t>Content</w:t>
          </w:r>
        </w:p>
        <w:p w14:paraId="55C8F9A4" w14:textId="49533459" w:rsidR="00357FEF" w:rsidRDefault="001B0F5D">
          <w:pPr>
            <w:pStyle w:val="TOC1"/>
            <w:tabs>
              <w:tab w:val="right" w:leader="dot" w:pos="9350"/>
            </w:tabs>
            <w:rPr>
              <w:rFonts w:eastAsiaTheme="minorEastAsia"/>
              <w:noProof/>
            </w:rPr>
          </w:pPr>
          <w:r w:rsidRPr="00925AFA">
            <w:rPr>
              <w:sz w:val="32"/>
              <w:szCs w:val="32"/>
            </w:rPr>
            <w:fldChar w:fldCharType="begin"/>
          </w:r>
          <w:r w:rsidRPr="00925AFA">
            <w:rPr>
              <w:sz w:val="32"/>
              <w:szCs w:val="32"/>
            </w:rPr>
            <w:instrText xml:space="preserve"> TOC \o "1-3" \h \z \u </w:instrText>
          </w:r>
          <w:r w:rsidRPr="00925AFA">
            <w:rPr>
              <w:sz w:val="32"/>
              <w:szCs w:val="32"/>
            </w:rPr>
            <w:fldChar w:fldCharType="separate"/>
          </w:r>
          <w:hyperlink w:anchor="_Toc36928961" w:history="1">
            <w:r w:rsidR="00357FEF" w:rsidRPr="002F4F12">
              <w:rPr>
                <w:rStyle w:val="Hyperlink"/>
                <w:noProof/>
              </w:rPr>
              <w:t>Abstract</w:t>
            </w:r>
            <w:r w:rsidR="00357FEF">
              <w:rPr>
                <w:noProof/>
                <w:webHidden/>
              </w:rPr>
              <w:tab/>
            </w:r>
            <w:r w:rsidR="00357FEF">
              <w:rPr>
                <w:noProof/>
                <w:webHidden/>
              </w:rPr>
              <w:fldChar w:fldCharType="begin"/>
            </w:r>
            <w:r w:rsidR="00357FEF">
              <w:rPr>
                <w:noProof/>
                <w:webHidden/>
              </w:rPr>
              <w:instrText xml:space="preserve"> PAGEREF _Toc36928961 \h </w:instrText>
            </w:r>
            <w:r w:rsidR="00357FEF">
              <w:rPr>
                <w:noProof/>
                <w:webHidden/>
              </w:rPr>
            </w:r>
            <w:r w:rsidR="00357FEF">
              <w:rPr>
                <w:noProof/>
                <w:webHidden/>
              </w:rPr>
              <w:fldChar w:fldCharType="separate"/>
            </w:r>
            <w:r w:rsidR="008A73C1">
              <w:rPr>
                <w:noProof/>
                <w:webHidden/>
              </w:rPr>
              <w:t>3</w:t>
            </w:r>
            <w:r w:rsidR="00357FEF">
              <w:rPr>
                <w:noProof/>
                <w:webHidden/>
              </w:rPr>
              <w:fldChar w:fldCharType="end"/>
            </w:r>
          </w:hyperlink>
        </w:p>
        <w:p w14:paraId="1A1DDAA1" w14:textId="78BE4840" w:rsidR="00357FEF" w:rsidRDefault="00357FEF">
          <w:pPr>
            <w:pStyle w:val="TOC1"/>
            <w:tabs>
              <w:tab w:val="left" w:pos="440"/>
              <w:tab w:val="right" w:leader="dot" w:pos="9350"/>
            </w:tabs>
            <w:rPr>
              <w:rFonts w:eastAsiaTheme="minorEastAsia"/>
              <w:noProof/>
            </w:rPr>
          </w:pPr>
          <w:hyperlink w:anchor="_Toc36928962" w:history="1">
            <w:r w:rsidRPr="002F4F12">
              <w:rPr>
                <w:rStyle w:val="Hyperlink"/>
                <w:noProof/>
              </w:rPr>
              <w:t>1.</w:t>
            </w:r>
            <w:r>
              <w:rPr>
                <w:rFonts w:eastAsiaTheme="minorEastAsia"/>
                <w:noProof/>
              </w:rPr>
              <w:tab/>
            </w:r>
            <w:r w:rsidRPr="002F4F12">
              <w:rPr>
                <w:rStyle w:val="Hyperlink"/>
                <w:noProof/>
              </w:rPr>
              <w:t>Introduction</w:t>
            </w:r>
            <w:r>
              <w:rPr>
                <w:noProof/>
                <w:webHidden/>
              </w:rPr>
              <w:tab/>
            </w:r>
            <w:r>
              <w:rPr>
                <w:noProof/>
                <w:webHidden/>
              </w:rPr>
              <w:fldChar w:fldCharType="begin"/>
            </w:r>
            <w:r>
              <w:rPr>
                <w:noProof/>
                <w:webHidden/>
              </w:rPr>
              <w:instrText xml:space="preserve"> PAGEREF _Toc36928962 \h </w:instrText>
            </w:r>
            <w:r>
              <w:rPr>
                <w:noProof/>
                <w:webHidden/>
              </w:rPr>
            </w:r>
            <w:r>
              <w:rPr>
                <w:noProof/>
                <w:webHidden/>
              </w:rPr>
              <w:fldChar w:fldCharType="separate"/>
            </w:r>
            <w:r w:rsidR="008A73C1">
              <w:rPr>
                <w:noProof/>
                <w:webHidden/>
              </w:rPr>
              <w:t>4</w:t>
            </w:r>
            <w:r>
              <w:rPr>
                <w:noProof/>
                <w:webHidden/>
              </w:rPr>
              <w:fldChar w:fldCharType="end"/>
            </w:r>
          </w:hyperlink>
        </w:p>
        <w:p w14:paraId="065901FF" w14:textId="49884646" w:rsidR="00357FEF" w:rsidRDefault="00357FEF">
          <w:pPr>
            <w:pStyle w:val="TOC1"/>
            <w:tabs>
              <w:tab w:val="left" w:pos="440"/>
              <w:tab w:val="right" w:leader="dot" w:pos="9350"/>
            </w:tabs>
            <w:rPr>
              <w:rFonts w:eastAsiaTheme="minorEastAsia"/>
              <w:noProof/>
            </w:rPr>
          </w:pPr>
          <w:hyperlink w:anchor="_Toc36928963" w:history="1">
            <w:r w:rsidRPr="002F4F12">
              <w:rPr>
                <w:rStyle w:val="Hyperlink"/>
                <w:noProof/>
              </w:rPr>
              <w:t>2.</w:t>
            </w:r>
            <w:r>
              <w:rPr>
                <w:rFonts w:eastAsiaTheme="minorEastAsia"/>
                <w:noProof/>
              </w:rPr>
              <w:tab/>
            </w:r>
            <w:r w:rsidRPr="002F4F12">
              <w:rPr>
                <w:rStyle w:val="Hyperlink"/>
                <w:noProof/>
              </w:rPr>
              <w:t>Background</w:t>
            </w:r>
            <w:r>
              <w:rPr>
                <w:noProof/>
                <w:webHidden/>
              </w:rPr>
              <w:tab/>
            </w:r>
            <w:r>
              <w:rPr>
                <w:noProof/>
                <w:webHidden/>
              </w:rPr>
              <w:fldChar w:fldCharType="begin"/>
            </w:r>
            <w:r>
              <w:rPr>
                <w:noProof/>
                <w:webHidden/>
              </w:rPr>
              <w:instrText xml:space="preserve"> PAGEREF _Toc36928963 \h </w:instrText>
            </w:r>
            <w:r>
              <w:rPr>
                <w:noProof/>
                <w:webHidden/>
              </w:rPr>
            </w:r>
            <w:r>
              <w:rPr>
                <w:noProof/>
                <w:webHidden/>
              </w:rPr>
              <w:fldChar w:fldCharType="separate"/>
            </w:r>
            <w:r w:rsidR="008A73C1">
              <w:rPr>
                <w:noProof/>
                <w:webHidden/>
              </w:rPr>
              <w:t>6</w:t>
            </w:r>
            <w:r>
              <w:rPr>
                <w:noProof/>
                <w:webHidden/>
              </w:rPr>
              <w:fldChar w:fldCharType="end"/>
            </w:r>
          </w:hyperlink>
        </w:p>
        <w:p w14:paraId="1FAE4D42" w14:textId="7CC986FC" w:rsidR="00357FEF" w:rsidRDefault="00357FEF">
          <w:pPr>
            <w:pStyle w:val="TOC1"/>
            <w:tabs>
              <w:tab w:val="left" w:pos="440"/>
              <w:tab w:val="right" w:leader="dot" w:pos="9350"/>
            </w:tabs>
            <w:rPr>
              <w:rFonts w:eastAsiaTheme="minorEastAsia"/>
              <w:noProof/>
            </w:rPr>
          </w:pPr>
          <w:hyperlink w:anchor="_Toc36928964" w:history="1">
            <w:r w:rsidRPr="002F4F12">
              <w:rPr>
                <w:rStyle w:val="Hyperlink"/>
                <w:noProof/>
              </w:rPr>
              <w:t>3.</w:t>
            </w:r>
            <w:r>
              <w:rPr>
                <w:rFonts w:eastAsiaTheme="minorEastAsia"/>
                <w:noProof/>
              </w:rPr>
              <w:tab/>
            </w:r>
            <w:r w:rsidRPr="002F4F12">
              <w:rPr>
                <w:rStyle w:val="Hyperlink"/>
                <w:noProof/>
              </w:rPr>
              <w:t>Experiments</w:t>
            </w:r>
            <w:r>
              <w:rPr>
                <w:noProof/>
                <w:webHidden/>
              </w:rPr>
              <w:tab/>
            </w:r>
            <w:r>
              <w:rPr>
                <w:noProof/>
                <w:webHidden/>
              </w:rPr>
              <w:fldChar w:fldCharType="begin"/>
            </w:r>
            <w:r>
              <w:rPr>
                <w:noProof/>
                <w:webHidden/>
              </w:rPr>
              <w:instrText xml:space="preserve"> PAGEREF _Toc36928964 \h </w:instrText>
            </w:r>
            <w:r>
              <w:rPr>
                <w:noProof/>
                <w:webHidden/>
              </w:rPr>
            </w:r>
            <w:r>
              <w:rPr>
                <w:noProof/>
                <w:webHidden/>
              </w:rPr>
              <w:fldChar w:fldCharType="separate"/>
            </w:r>
            <w:r w:rsidR="008A73C1">
              <w:rPr>
                <w:noProof/>
                <w:webHidden/>
              </w:rPr>
              <w:t>9</w:t>
            </w:r>
            <w:r>
              <w:rPr>
                <w:noProof/>
                <w:webHidden/>
              </w:rPr>
              <w:fldChar w:fldCharType="end"/>
            </w:r>
          </w:hyperlink>
        </w:p>
        <w:p w14:paraId="7CD6AA99" w14:textId="3E536B80" w:rsidR="00357FEF" w:rsidRDefault="00357FEF">
          <w:pPr>
            <w:pStyle w:val="TOC1"/>
            <w:tabs>
              <w:tab w:val="left" w:pos="440"/>
              <w:tab w:val="right" w:leader="dot" w:pos="9350"/>
            </w:tabs>
            <w:rPr>
              <w:rFonts w:eastAsiaTheme="minorEastAsia"/>
              <w:noProof/>
            </w:rPr>
          </w:pPr>
          <w:hyperlink w:anchor="_Toc36928965" w:history="1">
            <w:r w:rsidRPr="002F4F12">
              <w:rPr>
                <w:rStyle w:val="Hyperlink"/>
                <w:noProof/>
              </w:rPr>
              <w:t>4.</w:t>
            </w:r>
            <w:r>
              <w:rPr>
                <w:rFonts w:eastAsiaTheme="minorEastAsia"/>
                <w:noProof/>
              </w:rPr>
              <w:tab/>
            </w:r>
            <w:r w:rsidRPr="002F4F12">
              <w:rPr>
                <w:rStyle w:val="Hyperlink"/>
                <w:noProof/>
              </w:rPr>
              <w:t>Results</w:t>
            </w:r>
            <w:r>
              <w:rPr>
                <w:noProof/>
                <w:webHidden/>
              </w:rPr>
              <w:tab/>
            </w:r>
            <w:r>
              <w:rPr>
                <w:noProof/>
                <w:webHidden/>
              </w:rPr>
              <w:fldChar w:fldCharType="begin"/>
            </w:r>
            <w:r>
              <w:rPr>
                <w:noProof/>
                <w:webHidden/>
              </w:rPr>
              <w:instrText xml:space="preserve"> PAGEREF _Toc36928965 \h </w:instrText>
            </w:r>
            <w:r>
              <w:rPr>
                <w:noProof/>
                <w:webHidden/>
              </w:rPr>
            </w:r>
            <w:r>
              <w:rPr>
                <w:noProof/>
                <w:webHidden/>
              </w:rPr>
              <w:fldChar w:fldCharType="separate"/>
            </w:r>
            <w:r w:rsidR="008A73C1">
              <w:rPr>
                <w:noProof/>
                <w:webHidden/>
              </w:rPr>
              <w:t>10</w:t>
            </w:r>
            <w:r>
              <w:rPr>
                <w:noProof/>
                <w:webHidden/>
              </w:rPr>
              <w:fldChar w:fldCharType="end"/>
            </w:r>
          </w:hyperlink>
        </w:p>
        <w:p w14:paraId="525BB6AD" w14:textId="0F9BFB1A" w:rsidR="00357FEF" w:rsidRDefault="00357FEF">
          <w:pPr>
            <w:pStyle w:val="TOC2"/>
            <w:tabs>
              <w:tab w:val="left" w:pos="880"/>
              <w:tab w:val="right" w:leader="dot" w:pos="9350"/>
            </w:tabs>
            <w:rPr>
              <w:rFonts w:eastAsiaTheme="minorEastAsia"/>
              <w:noProof/>
            </w:rPr>
          </w:pPr>
          <w:hyperlink w:anchor="_Toc36928966" w:history="1">
            <w:r w:rsidRPr="002F4F12">
              <w:rPr>
                <w:rStyle w:val="Hyperlink"/>
                <w:noProof/>
              </w:rPr>
              <w:t>4.1.</w:t>
            </w:r>
            <w:r>
              <w:rPr>
                <w:rFonts w:eastAsiaTheme="minorEastAsia"/>
                <w:noProof/>
              </w:rPr>
              <w:tab/>
            </w:r>
            <w:r w:rsidRPr="002F4F12">
              <w:rPr>
                <w:rStyle w:val="Hyperlink"/>
                <w:noProof/>
              </w:rPr>
              <w:t>Mushrooms</w:t>
            </w:r>
            <w:r>
              <w:rPr>
                <w:noProof/>
                <w:webHidden/>
              </w:rPr>
              <w:tab/>
            </w:r>
            <w:r>
              <w:rPr>
                <w:noProof/>
                <w:webHidden/>
              </w:rPr>
              <w:fldChar w:fldCharType="begin"/>
            </w:r>
            <w:r>
              <w:rPr>
                <w:noProof/>
                <w:webHidden/>
              </w:rPr>
              <w:instrText xml:space="preserve"> PAGEREF _Toc36928966 \h </w:instrText>
            </w:r>
            <w:r>
              <w:rPr>
                <w:noProof/>
                <w:webHidden/>
              </w:rPr>
            </w:r>
            <w:r>
              <w:rPr>
                <w:noProof/>
                <w:webHidden/>
              </w:rPr>
              <w:fldChar w:fldCharType="separate"/>
            </w:r>
            <w:r w:rsidR="008A73C1">
              <w:rPr>
                <w:noProof/>
                <w:webHidden/>
              </w:rPr>
              <w:t>10</w:t>
            </w:r>
            <w:r>
              <w:rPr>
                <w:noProof/>
                <w:webHidden/>
              </w:rPr>
              <w:fldChar w:fldCharType="end"/>
            </w:r>
          </w:hyperlink>
        </w:p>
        <w:p w14:paraId="237BF7DF" w14:textId="172F47A8" w:rsidR="00357FEF" w:rsidRDefault="00357FEF">
          <w:pPr>
            <w:pStyle w:val="TOC2"/>
            <w:tabs>
              <w:tab w:val="left" w:pos="1100"/>
              <w:tab w:val="right" w:leader="dot" w:pos="9350"/>
            </w:tabs>
            <w:rPr>
              <w:rFonts w:eastAsiaTheme="minorEastAsia"/>
              <w:noProof/>
            </w:rPr>
          </w:pPr>
          <w:hyperlink w:anchor="_Toc36928967" w:history="1">
            <w:r w:rsidRPr="002F4F12">
              <w:rPr>
                <w:rStyle w:val="Hyperlink"/>
                <w:noProof/>
              </w:rPr>
              <w:t>4.1.1.</w:t>
            </w:r>
            <w:r>
              <w:rPr>
                <w:rFonts w:eastAsiaTheme="minorEastAsia"/>
                <w:noProof/>
              </w:rPr>
              <w:tab/>
            </w:r>
            <w:r w:rsidRPr="002F4F12">
              <w:rPr>
                <w:rStyle w:val="Hyperlink"/>
                <w:noProof/>
              </w:rPr>
              <w:t>Expert Data</w:t>
            </w:r>
            <w:r>
              <w:rPr>
                <w:noProof/>
                <w:webHidden/>
              </w:rPr>
              <w:tab/>
            </w:r>
            <w:r>
              <w:rPr>
                <w:noProof/>
                <w:webHidden/>
              </w:rPr>
              <w:fldChar w:fldCharType="begin"/>
            </w:r>
            <w:r>
              <w:rPr>
                <w:noProof/>
                <w:webHidden/>
              </w:rPr>
              <w:instrText xml:space="preserve"> PAGEREF _Toc36928967 \h </w:instrText>
            </w:r>
            <w:r>
              <w:rPr>
                <w:noProof/>
                <w:webHidden/>
              </w:rPr>
            </w:r>
            <w:r>
              <w:rPr>
                <w:noProof/>
                <w:webHidden/>
              </w:rPr>
              <w:fldChar w:fldCharType="separate"/>
            </w:r>
            <w:r w:rsidR="008A73C1">
              <w:rPr>
                <w:noProof/>
                <w:webHidden/>
              </w:rPr>
              <w:t>10</w:t>
            </w:r>
            <w:r>
              <w:rPr>
                <w:noProof/>
                <w:webHidden/>
              </w:rPr>
              <w:fldChar w:fldCharType="end"/>
            </w:r>
          </w:hyperlink>
        </w:p>
        <w:p w14:paraId="65E0E480" w14:textId="2E0DD07C" w:rsidR="00357FEF" w:rsidRDefault="00357FEF">
          <w:pPr>
            <w:pStyle w:val="TOC2"/>
            <w:tabs>
              <w:tab w:val="left" w:pos="1100"/>
              <w:tab w:val="right" w:leader="dot" w:pos="9350"/>
            </w:tabs>
            <w:rPr>
              <w:rFonts w:eastAsiaTheme="minorEastAsia"/>
              <w:noProof/>
            </w:rPr>
          </w:pPr>
          <w:hyperlink w:anchor="_Toc36928968" w:history="1">
            <w:r w:rsidRPr="002F4F12">
              <w:rPr>
                <w:rStyle w:val="Hyperlink"/>
                <w:noProof/>
              </w:rPr>
              <w:t>4.1.2.</w:t>
            </w:r>
            <w:r>
              <w:rPr>
                <w:rFonts w:eastAsiaTheme="minorEastAsia"/>
                <w:noProof/>
              </w:rPr>
              <w:tab/>
            </w:r>
            <w:r w:rsidRPr="002F4F12">
              <w:rPr>
                <w:rStyle w:val="Hyperlink"/>
                <w:noProof/>
              </w:rPr>
              <w:t>Amateur data</w:t>
            </w:r>
            <w:r>
              <w:rPr>
                <w:noProof/>
                <w:webHidden/>
              </w:rPr>
              <w:tab/>
            </w:r>
            <w:r>
              <w:rPr>
                <w:noProof/>
                <w:webHidden/>
              </w:rPr>
              <w:fldChar w:fldCharType="begin"/>
            </w:r>
            <w:r>
              <w:rPr>
                <w:noProof/>
                <w:webHidden/>
              </w:rPr>
              <w:instrText xml:space="preserve"> PAGEREF _Toc36928968 \h </w:instrText>
            </w:r>
            <w:r>
              <w:rPr>
                <w:noProof/>
                <w:webHidden/>
              </w:rPr>
            </w:r>
            <w:r>
              <w:rPr>
                <w:noProof/>
                <w:webHidden/>
              </w:rPr>
              <w:fldChar w:fldCharType="separate"/>
            </w:r>
            <w:r w:rsidR="008A73C1">
              <w:rPr>
                <w:noProof/>
                <w:webHidden/>
              </w:rPr>
              <w:t>12</w:t>
            </w:r>
            <w:r>
              <w:rPr>
                <w:noProof/>
                <w:webHidden/>
              </w:rPr>
              <w:fldChar w:fldCharType="end"/>
            </w:r>
          </w:hyperlink>
        </w:p>
        <w:p w14:paraId="7FAAEF11" w14:textId="26D29021" w:rsidR="00357FEF" w:rsidRDefault="00357FEF">
          <w:pPr>
            <w:pStyle w:val="TOC2"/>
            <w:tabs>
              <w:tab w:val="left" w:pos="1100"/>
              <w:tab w:val="right" w:leader="dot" w:pos="9350"/>
            </w:tabs>
            <w:rPr>
              <w:rFonts w:eastAsiaTheme="minorEastAsia"/>
              <w:noProof/>
            </w:rPr>
          </w:pPr>
          <w:hyperlink w:anchor="_Toc36928969" w:history="1">
            <w:r w:rsidRPr="002F4F12">
              <w:rPr>
                <w:rStyle w:val="Hyperlink"/>
                <w:noProof/>
              </w:rPr>
              <w:t>4.1.3.</w:t>
            </w:r>
            <w:r>
              <w:rPr>
                <w:rFonts w:eastAsiaTheme="minorEastAsia"/>
                <w:noProof/>
              </w:rPr>
              <w:tab/>
            </w:r>
            <w:r w:rsidRPr="002F4F12">
              <w:rPr>
                <w:rStyle w:val="Hyperlink"/>
                <w:noProof/>
              </w:rPr>
              <w:t>Amateur data with 10 percent</w:t>
            </w:r>
            <w:r>
              <w:rPr>
                <w:noProof/>
                <w:webHidden/>
              </w:rPr>
              <w:tab/>
            </w:r>
            <w:r>
              <w:rPr>
                <w:noProof/>
                <w:webHidden/>
              </w:rPr>
              <w:fldChar w:fldCharType="begin"/>
            </w:r>
            <w:r>
              <w:rPr>
                <w:noProof/>
                <w:webHidden/>
              </w:rPr>
              <w:instrText xml:space="preserve"> PAGEREF _Toc36928969 \h </w:instrText>
            </w:r>
            <w:r>
              <w:rPr>
                <w:noProof/>
                <w:webHidden/>
              </w:rPr>
            </w:r>
            <w:r>
              <w:rPr>
                <w:noProof/>
                <w:webHidden/>
              </w:rPr>
              <w:fldChar w:fldCharType="separate"/>
            </w:r>
            <w:r w:rsidR="008A73C1">
              <w:rPr>
                <w:noProof/>
                <w:webHidden/>
              </w:rPr>
              <w:t>13</w:t>
            </w:r>
            <w:r>
              <w:rPr>
                <w:noProof/>
                <w:webHidden/>
              </w:rPr>
              <w:fldChar w:fldCharType="end"/>
            </w:r>
          </w:hyperlink>
        </w:p>
        <w:p w14:paraId="5BA266F2" w14:textId="6FA59C85" w:rsidR="00357FEF" w:rsidRDefault="00357FEF">
          <w:pPr>
            <w:pStyle w:val="TOC2"/>
            <w:tabs>
              <w:tab w:val="left" w:pos="1100"/>
              <w:tab w:val="right" w:leader="dot" w:pos="9350"/>
            </w:tabs>
            <w:rPr>
              <w:rFonts w:eastAsiaTheme="minorEastAsia"/>
              <w:noProof/>
            </w:rPr>
          </w:pPr>
          <w:hyperlink w:anchor="_Toc36928970" w:history="1">
            <w:r w:rsidRPr="002F4F12">
              <w:rPr>
                <w:rStyle w:val="Hyperlink"/>
                <w:noProof/>
              </w:rPr>
              <w:t>4.1.4.</w:t>
            </w:r>
            <w:r>
              <w:rPr>
                <w:rFonts w:eastAsiaTheme="minorEastAsia"/>
                <w:noProof/>
              </w:rPr>
              <w:tab/>
            </w:r>
            <w:r w:rsidRPr="002F4F12">
              <w:rPr>
                <w:rStyle w:val="Hyperlink"/>
                <w:noProof/>
              </w:rPr>
              <w:t>Amateur data with 30 percent</w:t>
            </w:r>
            <w:r>
              <w:rPr>
                <w:noProof/>
                <w:webHidden/>
              </w:rPr>
              <w:tab/>
            </w:r>
            <w:r>
              <w:rPr>
                <w:noProof/>
                <w:webHidden/>
              </w:rPr>
              <w:fldChar w:fldCharType="begin"/>
            </w:r>
            <w:r>
              <w:rPr>
                <w:noProof/>
                <w:webHidden/>
              </w:rPr>
              <w:instrText xml:space="preserve"> PAGEREF _Toc36928970 \h </w:instrText>
            </w:r>
            <w:r>
              <w:rPr>
                <w:noProof/>
                <w:webHidden/>
              </w:rPr>
            </w:r>
            <w:r>
              <w:rPr>
                <w:noProof/>
                <w:webHidden/>
              </w:rPr>
              <w:fldChar w:fldCharType="separate"/>
            </w:r>
            <w:r w:rsidR="008A73C1">
              <w:rPr>
                <w:noProof/>
                <w:webHidden/>
              </w:rPr>
              <w:t>15</w:t>
            </w:r>
            <w:r>
              <w:rPr>
                <w:noProof/>
                <w:webHidden/>
              </w:rPr>
              <w:fldChar w:fldCharType="end"/>
            </w:r>
          </w:hyperlink>
        </w:p>
        <w:p w14:paraId="005430DA" w14:textId="27F85096" w:rsidR="00357FEF" w:rsidRDefault="00357FEF">
          <w:pPr>
            <w:pStyle w:val="TOC2"/>
            <w:tabs>
              <w:tab w:val="left" w:pos="1100"/>
              <w:tab w:val="right" w:leader="dot" w:pos="9350"/>
            </w:tabs>
            <w:rPr>
              <w:rFonts w:eastAsiaTheme="minorEastAsia"/>
              <w:noProof/>
            </w:rPr>
          </w:pPr>
          <w:hyperlink w:anchor="_Toc36928971" w:history="1">
            <w:r w:rsidRPr="002F4F12">
              <w:rPr>
                <w:rStyle w:val="Hyperlink"/>
                <w:noProof/>
              </w:rPr>
              <w:t>4.1.5.</w:t>
            </w:r>
            <w:r>
              <w:rPr>
                <w:rFonts w:eastAsiaTheme="minorEastAsia"/>
                <w:noProof/>
              </w:rPr>
              <w:tab/>
            </w:r>
            <w:r w:rsidRPr="002F4F12">
              <w:rPr>
                <w:rStyle w:val="Hyperlink"/>
                <w:noProof/>
              </w:rPr>
              <w:t>Amateur data with 50 percent</w:t>
            </w:r>
            <w:r>
              <w:rPr>
                <w:noProof/>
                <w:webHidden/>
              </w:rPr>
              <w:tab/>
            </w:r>
            <w:r>
              <w:rPr>
                <w:noProof/>
                <w:webHidden/>
              </w:rPr>
              <w:fldChar w:fldCharType="begin"/>
            </w:r>
            <w:r>
              <w:rPr>
                <w:noProof/>
                <w:webHidden/>
              </w:rPr>
              <w:instrText xml:space="preserve"> PAGEREF _Toc36928971 \h </w:instrText>
            </w:r>
            <w:r>
              <w:rPr>
                <w:noProof/>
                <w:webHidden/>
              </w:rPr>
            </w:r>
            <w:r>
              <w:rPr>
                <w:noProof/>
                <w:webHidden/>
              </w:rPr>
              <w:fldChar w:fldCharType="separate"/>
            </w:r>
            <w:r w:rsidR="008A73C1">
              <w:rPr>
                <w:noProof/>
                <w:webHidden/>
              </w:rPr>
              <w:t>16</w:t>
            </w:r>
            <w:r>
              <w:rPr>
                <w:noProof/>
                <w:webHidden/>
              </w:rPr>
              <w:fldChar w:fldCharType="end"/>
            </w:r>
          </w:hyperlink>
        </w:p>
        <w:p w14:paraId="38E2D3FE" w14:textId="17ADA23D" w:rsidR="00357FEF" w:rsidRDefault="00357FEF">
          <w:pPr>
            <w:pStyle w:val="TOC2"/>
            <w:tabs>
              <w:tab w:val="left" w:pos="1100"/>
              <w:tab w:val="right" w:leader="dot" w:pos="9350"/>
            </w:tabs>
            <w:rPr>
              <w:rFonts w:eastAsiaTheme="minorEastAsia"/>
              <w:noProof/>
            </w:rPr>
          </w:pPr>
          <w:hyperlink w:anchor="_Toc36928972" w:history="1">
            <w:r w:rsidRPr="002F4F12">
              <w:rPr>
                <w:rStyle w:val="Hyperlink"/>
                <w:noProof/>
              </w:rPr>
              <w:t>4.1.6.</w:t>
            </w:r>
            <w:r>
              <w:rPr>
                <w:rFonts w:eastAsiaTheme="minorEastAsia"/>
                <w:noProof/>
              </w:rPr>
              <w:tab/>
            </w:r>
            <w:r w:rsidRPr="002F4F12">
              <w:rPr>
                <w:rStyle w:val="Hyperlink"/>
                <w:noProof/>
              </w:rPr>
              <w:t>Layman data</w:t>
            </w:r>
            <w:r>
              <w:rPr>
                <w:noProof/>
                <w:webHidden/>
              </w:rPr>
              <w:tab/>
            </w:r>
            <w:r>
              <w:rPr>
                <w:noProof/>
                <w:webHidden/>
              </w:rPr>
              <w:fldChar w:fldCharType="begin"/>
            </w:r>
            <w:r>
              <w:rPr>
                <w:noProof/>
                <w:webHidden/>
              </w:rPr>
              <w:instrText xml:space="preserve"> PAGEREF _Toc36928972 \h </w:instrText>
            </w:r>
            <w:r>
              <w:rPr>
                <w:noProof/>
                <w:webHidden/>
              </w:rPr>
            </w:r>
            <w:r>
              <w:rPr>
                <w:noProof/>
                <w:webHidden/>
              </w:rPr>
              <w:fldChar w:fldCharType="separate"/>
            </w:r>
            <w:r w:rsidR="008A73C1">
              <w:rPr>
                <w:noProof/>
                <w:webHidden/>
              </w:rPr>
              <w:t>17</w:t>
            </w:r>
            <w:r>
              <w:rPr>
                <w:noProof/>
                <w:webHidden/>
              </w:rPr>
              <w:fldChar w:fldCharType="end"/>
            </w:r>
          </w:hyperlink>
        </w:p>
        <w:p w14:paraId="70EB84F9" w14:textId="57B2B774" w:rsidR="00357FEF" w:rsidRDefault="00357FEF">
          <w:pPr>
            <w:pStyle w:val="TOC2"/>
            <w:tabs>
              <w:tab w:val="left" w:pos="1100"/>
              <w:tab w:val="right" w:leader="dot" w:pos="9350"/>
            </w:tabs>
            <w:rPr>
              <w:rFonts w:eastAsiaTheme="minorEastAsia"/>
              <w:noProof/>
            </w:rPr>
          </w:pPr>
          <w:hyperlink w:anchor="_Toc36928973" w:history="1">
            <w:r w:rsidRPr="002F4F12">
              <w:rPr>
                <w:rStyle w:val="Hyperlink"/>
                <w:noProof/>
              </w:rPr>
              <w:t>4.1.7.</w:t>
            </w:r>
            <w:r>
              <w:rPr>
                <w:rFonts w:eastAsiaTheme="minorEastAsia"/>
                <w:noProof/>
              </w:rPr>
              <w:tab/>
            </w:r>
            <w:r w:rsidRPr="002F4F12">
              <w:rPr>
                <w:rStyle w:val="Hyperlink"/>
                <w:noProof/>
              </w:rPr>
              <w:t>Layman data with 10 percent</w:t>
            </w:r>
            <w:r>
              <w:rPr>
                <w:noProof/>
                <w:webHidden/>
              </w:rPr>
              <w:tab/>
            </w:r>
            <w:r>
              <w:rPr>
                <w:noProof/>
                <w:webHidden/>
              </w:rPr>
              <w:fldChar w:fldCharType="begin"/>
            </w:r>
            <w:r>
              <w:rPr>
                <w:noProof/>
                <w:webHidden/>
              </w:rPr>
              <w:instrText xml:space="preserve"> PAGEREF _Toc36928973 \h </w:instrText>
            </w:r>
            <w:r>
              <w:rPr>
                <w:noProof/>
                <w:webHidden/>
              </w:rPr>
            </w:r>
            <w:r>
              <w:rPr>
                <w:noProof/>
                <w:webHidden/>
              </w:rPr>
              <w:fldChar w:fldCharType="separate"/>
            </w:r>
            <w:r w:rsidR="008A73C1">
              <w:rPr>
                <w:noProof/>
                <w:webHidden/>
              </w:rPr>
              <w:t>19</w:t>
            </w:r>
            <w:r>
              <w:rPr>
                <w:noProof/>
                <w:webHidden/>
              </w:rPr>
              <w:fldChar w:fldCharType="end"/>
            </w:r>
          </w:hyperlink>
        </w:p>
        <w:p w14:paraId="16593A8C" w14:textId="47738BD2" w:rsidR="00357FEF" w:rsidRDefault="00357FEF">
          <w:pPr>
            <w:pStyle w:val="TOC2"/>
            <w:tabs>
              <w:tab w:val="left" w:pos="1100"/>
              <w:tab w:val="right" w:leader="dot" w:pos="9350"/>
            </w:tabs>
            <w:rPr>
              <w:rFonts w:eastAsiaTheme="minorEastAsia"/>
              <w:noProof/>
            </w:rPr>
          </w:pPr>
          <w:hyperlink w:anchor="_Toc36928974" w:history="1">
            <w:r w:rsidRPr="002F4F12">
              <w:rPr>
                <w:rStyle w:val="Hyperlink"/>
                <w:noProof/>
              </w:rPr>
              <w:t>4.1.8.</w:t>
            </w:r>
            <w:r>
              <w:rPr>
                <w:rFonts w:eastAsiaTheme="minorEastAsia"/>
                <w:noProof/>
              </w:rPr>
              <w:tab/>
            </w:r>
            <w:r w:rsidRPr="002F4F12">
              <w:rPr>
                <w:rStyle w:val="Hyperlink"/>
                <w:noProof/>
              </w:rPr>
              <w:t>Layman data with 30 percent</w:t>
            </w:r>
            <w:r>
              <w:rPr>
                <w:noProof/>
                <w:webHidden/>
              </w:rPr>
              <w:tab/>
            </w:r>
            <w:r>
              <w:rPr>
                <w:noProof/>
                <w:webHidden/>
              </w:rPr>
              <w:fldChar w:fldCharType="begin"/>
            </w:r>
            <w:r>
              <w:rPr>
                <w:noProof/>
                <w:webHidden/>
              </w:rPr>
              <w:instrText xml:space="preserve"> PAGEREF _Toc36928974 \h </w:instrText>
            </w:r>
            <w:r>
              <w:rPr>
                <w:noProof/>
                <w:webHidden/>
              </w:rPr>
            </w:r>
            <w:r>
              <w:rPr>
                <w:noProof/>
                <w:webHidden/>
              </w:rPr>
              <w:fldChar w:fldCharType="separate"/>
            </w:r>
            <w:r w:rsidR="008A73C1">
              <w:rPr>
                <w:noProof/>
                <w:webHidden/>
              </w:rPr>
              <w:t>20</w:t>
            </w:r>
            <w:r>
              <w:rPr>
                <w:noProof/>
                <w:webHidden/>
              </w:rPr>
              <w:fldChar w:fldCharType="end"/>
            </w:r>
          </w:hyperlink>
        </w:p>
        <w:p w14:paraId="7827CA86" w14:textId="2B7227DE" w:rsidR="00357FEF" w:rsidRDefault="00357FEF">
          <w:pPr>
            <w:pStyle w:val="TOC2"/>
            <w:tabs>
              <w:tab w:val="left" w:pos="1100"/>
              <w:tab w:val="right" w:leader="dot" w:pos="9350"/>
            </w:tabs>
            <w:rPr>
              <w:rFonts w:eastAsiaTheme="minorEastAsia"/>
              <w:noProof/>
            </w:rPr>
          </w:pPr>
          <w:hyperlink w:anchor="_Toc36928975" w:history="1">
            <w:r w:rsidRPr="002F4F12">
              <w:rPr>
                <w:rStyle w:val="Hyperlink"/>
                <w:noProof/>
              </w:rPr>
              <w:t>4.1.9.</w:t>
            </w:r>
            <w:r>
              <w:rPr>
                <w:rFonts w:eastAsiaTheme="minorEastAsia"/>
                <w:noProof/>
              </w:rPr>
              <w:tab/>
            </w:r>
            <w:r w:rsidRPr="002F4F12">
              <w:rPr>
                <w:rStyle w:val="Hyperlink"/>
                <w:noProof/>
              </w:rPr>
              <w:t>Layman data with 50 percent</w:t>
            </w:r>
            <w:r>
              <w:rPr>
                <w:noProof/>
                <w:webHidden/>
              </w:rPr>
              <w:tab/>
            </w:r>
            <w:r>
              <w:rPr>
                <w:noProof/>
                <w:webHidden/>
              </w:rPr>
              <w:fldChar w:fldCharType="begin"/>
            </w:r>
            <w:r>
              <w:rPr>
                <w:noProof/>
                <w:webHidden/>
              </w:rPr>
              <w:instrText xml:space="preserve"> PAGEREF _Toc36928975 \h </w:instrText>
            </w:r>
            <w:r>
              <w:rPr>
                <w:noProof/>
                <w:webHidden/>
              </w:rPr>
            </w:r>
            <w:r>
              <w:rPr>
                <w:noProof/>
                <w:webHidden/>
              </w:rPr>
              <w:fldChar w:fldCharType="separate"/>
            </w:r>
            <w:r w:rsidR="008A73C1">
              <w:rPr>
                <w:noProof/>
                <w:webHidden/>
              </w:rPr>
              <w:t>21</w:t>
            </w:r>
            <w:r>
              <w:rPr>
                <w:noProof/>
                <w:webHidden/>
              </w:rPr>
              <w:fldChar w:fldCharType="end"/>
            </w:r>
          </w:hyperlink>
        </w:p>
        <w:p w14:paraId="29916354" w14:textId="4DEE6708" w:rsidR="00357FEF" w:rsidRDefault="00357FEF">
          <w:pPr>
            <w:pStyle w:val="TOC1"/>
            <w:tabs>
              <w:tab w:val="left" w:pos="660"/>
              <w:tab w:val="right" w:leader="dot" w:pos="9350"/>
            </w:tabs>
            <w:rPr>
              <w:rFonts w:eastAsiaTheme="minorEastAsia"/>
              <w:noProof/>
            </w:rPr>
          </w:pPr>
          <w:hyperlink w:anchor="_Toc36928976" w:history="1">
            <w:r w:rsidRPr="002F4F12">
              <w:rPr>
                <w:rStyle w:val="Hyperlink"/>
                <w:noProof/>
              </w:rPr>
              <w:t>4.2.</w:t>
            </w:r>
            <w:r>
              <w:rPr>
                <w:rFonts w:eastAsiaTheme="minorEastAsia"/>
                <w:noProof/>
              </w:rPr>
              <w:tab/>
            </w:r>
            <w:r w:rsidRPr="002F4F12">
              <w:rPr>
                <w:rStyle w:val="Hyperlink"/>
                <w:noProof/>
              </w:rPr>
              <w:t>Cancer Dataset</w:t>
            </w:r>
            <w:r>
              <w:rPr>
                <w:noProof/>
                <w:webHidden/>
              </w:rPr>
              <w:tab/>
            </w:r>
            <w:r>
              <w:rPr>
                <w:noProof/>
                <w:webHidden/>
              </w:rPr>
              <w:fldChar w:fldCharType="begin"/>
            </w:r>
            <w:r>
              <w:rPr>
                <w:noProof/>
                <w:webHidden/>
              </w:rPr>
              <w:instrText xml:space="preserve"> PAGEREF _Toc36928976 \h </w:instrText>
            </w:r>
            <w:r>
              <w:rPr>
                <w:noProof/>
                <w:webHidden/>
              </w:rPr>
            </w:r>
            <w:r>
              <w:rPr>
                <w:noProof/>
                <w:webHidden/>
              </w:rPr>
              <w:fldChar w:fldCharType="separate"/>
            </w:r>
            <w:r w:rsidR="008A73C1">
              <w:rPr>
                <w:noProof/>
                <w:webHidden/>
              </w:rPr>
              <w:t>23</w:t>
            </w:r>
            <w:r>
              <w:rPr>
                <w:noProof/>
                <w:webHidden/>
              </w:rPr>
              <w:fldChar w:fldCharType="end"/>
            </w:r>
          </w:hyperlink>
        </w:p>
        <w:p w14:paraId="499C4FAD" w14:textId="12849232" w:rsidR="00357FEF" w:rsidRDefault="00357FEF">
          <w:pPr>
            <w:pStyle w:val="TOC2"/>
            <w:tabs>
              <w:tab w:val="left" w:pos="1100"/>
              <w:tab w:val="right" w:leader="dot" w:pos="9350"/>
            </w:tabs>
            <w:rPr>
              <w:rFonts w:eastAsiaTheme="minorEastAsia"/>
              <w:noProof/>
            </w:rPr>
          </w:pPr>
          <w:hyperlink w:anchor="_Toc36928977" w:history="1">
            <w:r w:rsidRPr="002F4F12">
              <w:rPr>
                <w:rStyle w:val="Hyperlink"/>
                <w:noProof/>
              </w:rPr>
              <w:t>4.2.1.</w:t>
            </w:r>
            <w:r>
              <w:rPr>
                <w:rFonts w:eastAsiaTheme="minorEastAsia"/>
                <w:noProof/>
              </w:rPr>
              <w:tab/>
            </w:r>
            <w:r w:rsidRPr="002F4F12">
              <w:rPr>
                <w:rStyle w:val="Hyperlink"/>
                <w:noProof/>
              </w:rPr>
              <w:t>Expert</w:t>
            </w:r>
            <w:r>
              <w:rPr>
                <w:noProof/>
                <w:webHidden/>
              </w:rPr>
              <w:tab/>
            </w:r>
            <w:r>
              <w:rPr>
                <w:noProof/>
                <w:webHidden/>
              </w:rPr>
              <w:fldChar w:fldCharType="begin"/>
            </w:r>
            <w:r>
              <w:rPr>
                <w:noProof/>
                <w:webHidden/>
              </w:rPr>
              <w:instrText xml:space="preserve"> PAGEREF _Toc36928977 \h </w:instrText>
            </w:r>
            <w:r>
              <w:rPr>
                <w:noProof/>
                <w:webHidden/>
              </w:rPr>
            </w:r>
            <w:r>
              <w:rPr>
                <w:noProof/>
                <w:webHidden/>
              </w:rPr>
              <w:fldChar w:fldCharType="separate"/>
            </w:r>
            <w:r w:rsidR="008A73C1">
              <w:rPr>
                <w:noProof/>
                <w:webHidden/>
              </w:rPr>
              <w:t>23</w:t>
            </w:r>
            <w:r>
              <w:rPr>
                <w:noProof/>
                <w:webHidden/>
              </w:rPr>
              <w:fldChar w:fldCharType="end"/>
            </w:r>
          </w:hyperlink>
        </w:p>
        <w:p w14:paraId="0CA9889A" w14:textId="4B8772E2" w:rsidR="00357FEF" w:rsidRDefault="00357FEF">
          <w:pPr>
            <w:pStyle w:val="TOC2"/>
            <w:tabs>
              <w:tab w:val="left" w:pos="1100"/>
              <w:tab w:val="right" w:leader="dot" w:pos="9350"/>
            </w:tabs>
            <w:rPr>
              <w:rFonts w:eastAsiaTheme="minorEastAsia"/>
              <w:noProof/>
            </w:rPr>
          </w:pPr>
          <w:hyperlink w:anchor="_Toc36928978" w:history="1">
            <w:r w:rsidRPr="002F4F12">
              <w:rPr>
                <w:rStyle w:val="Hyperlink"/>
                <w:noProof/>
              </w:rPr>
              <w:t>4.2.2.</w:t>
            </w:r>
            <w:r>
              <w:rPr>
                <w:rFonts w:eastAsiaTheme="minorEastAsia"/>
                <w:noProof/>
              </w:rPr>
              <w:tab/>
            </w:r>
            <w:r w:rsidRPr="002F4F12">
              <w:rPr>
                <w:rStyle w:val="Hyperlink"/>
                <w:noProof/>
              </w:rPr>
              <w:t>Amateur</w:t>
            </w:r>
            <w:r>
              <w:rPr>
                <w:noProof/>
                <w:webHidden/>
              </w:rPr>
              <w:tab/>
            </w:r>
            <w:r>
              <w:rPr>
                <w:noProof/>
                <w:webHidden/>
              </w:rPr>
              <w:fldChar w:fldCharType="begin"/>
            </w:r>
            <w:r>
              <w:rPr>
                <w:noProof/>
                <w:webHidden/>
              </w:rPr>
              <w:instrText xml:space="preserve"> PAGEREF _Toc36928978 \h </w:instrText>
            </w:r>
            <w:r>
              <w:rPr>
                <w:noProof/>
                <w:webHidden/>
              </w:rPr>
            </w:r>
            <w:r>
              <w:rPr>
                <w:noProof/>
                <w:webHidden/>
              </w:rPr>
              <w:fldChar w:fldCharType="separate"/>
            </w:r>
            <w:r w:rsidR="008A73C1">
              <w:rPr>
                <w:noProof/>
                <w:webHidden/>
              </w:rPr>
              <w:t>26</w:t>
            </w:r>
            <w:r>
              <w:rPr>
                <w:noProof/>
                <w:webHidden/>
              </w:rPr>
              <w:fldChar w:fldCharType="end"/>
            </w:r>
          </w:hyperlink>
        </w:p>
        <w:p w14:paraId="5EEA2CDF" w14:textId="4668711F" w:rsidR="00357FEF" w:rsidRDefault="00357FEF">
          <w:pPr>
            <w:pStyle w:val="TOC2"/>
            <w:tabs>
              <w:tab w:val="left" w:pos="1100"/>
              <w:tab w:val="right" w:leader="dot" w:pos="9350"/>
            </w:tabs>
            <w:rPr>
              <w:rFonts w:eastAsiaTheme="minorEastAsia"/>
              <w:noProof/>
            </w:rPr>
          </w:pPr>
          <w:hyperlink w:anchor="_Toc36928979" w:history="1">
            <w:r w:rsidRPr="002F4F12">
              <w:rPr>
                <w:rStyle w:val="Hyperlink"/>
                <w:noProof/>
              </w:rPr>
              <w:t>4.2.3.</w:t>
            </w:r>
            <w:r>
              <w:rPr>
                <w:rFonts w:eastAsiaTheme="minorEastAsia"/>
                <w:noProof/>
              </w:rPr>
              <w:tab/>
            </w:r>
            <w:r w:rsidRPr="002F4F12">
              <w:rPr>
                <w:rStyle w:val="Hyperlink"/>
                <w:noProof/>
              </w:rPr>
              <w:t>Amateur with 10 percent</w:t>
            </w:r>
            <w:r>
              <w:rPr>
                <w:noProof/>
                <w:webHidden/>
              </w:rPr>
              <w:tab/>
            </w:r>
            <w:r>
              <w:rPr>
                <w:noProof/>
                <w:webHidden/>
              </w:rPr>
              <w:fldChar w:fldCharType="begin"/>
            </w:r>
            <w:r>
              <w:rPr>
                <w:noProof/>
                <w:webHidden/>
              </w:rPr>
              <w:instrText xml:space="preserve"> PAGEREF _Toc36928979 \h </w:instrText>
            </w:r>
            <w:r>
              <w:rPr>
                <w:noProof/>
                <w:webHidden/>
              </w:rPr>
            </w:r>
            <w:r>
              <w:rPr>
                <w:noProof/>
                <w:webHidden/>
              </w:rPr>
              <w:fldChar w:fldCharType="separate"/>
            </w:r>
            <w:r w:rsidR="008A73C1">
              <w:rPr>
                <w:noProof/>
                <w:webHidden/>
              </w:rPr>
              <w:t>27</w:t>
            </w:r>
            <w:r>
              <w:rPr>
                <w:noProof/>
                <w:webHidden/>
              </w:rPr>
              <w:fldChar w:fldCharType="end"/>
            </w:r>
          </w:hyperlink>
        </w:p>
        <w:p w14:paraId="58C8584D" w14:textId="3A0D0621" w:rsidR="00357FEF" w:rsidRDefault="00357FEF">
          <w:pPr>
            <w:pStyle w:val="TOC2"/>
            <w:tabs>
              <w:tab w:val="left" w:pos="1100"/>
              <w:tab w:val="right" w:leader="dot" w:pos="9350"/>
            </w:tabs>
            <w:rPr>
              <w:rFonts w:eastAsiaTheme="minorEastAsia"/>
              <w:noProof/>
            </w:rPr>
          </w:pPr>
          <w:hyperlink w:anchor="_Toc36928980" w:history="1">
            <w:r w:rsidRPr="002F4F12">
              <w:rPr>
                <w:rStyle w:val="Hyperlink"/>
                <w:noProof/>
              </w:rPr>
              <w:t>4.2.4.</w:t>
            </w:r>
            <w:r>
              <w:rPr>
                <w:rFonts w:eastAsiaTheme="minorEastAsia"/>
                <w:noProof/>
              </w:rPr>
              <w:tab/>
            </w:r>
            <w:r w:rsidRPr="002F4F12">
              <w:rPr>
                <w:rStyle w:val="Hyperlink"/>
                <w:noProof/>
              </w:rPr>
              <w:t>Amateur with 30 percent</w:t>
            </w:r>
            <w:r>
              <w:rPr>
                <w:noProof/>
                <w:webHidden/>
              </w:rPr>
              <w:tab/>
            </w:r>
            <w:r>
              <w:rPr>
                <w:noProof/>
                <w:webHidden/>
              </w:rPr>
              <w:fldChar w:fldCharType="begin"/>
            </w:r>
            <w:r>
              <w:rPr>
                <w:noProof/>
                <w:webHidden/>
              </w:rPr>
              <w:instrText xml:space="preserve"> PAGEREF _Toc36928980 \h </w:instrText>
            </w:r>
            <w:r>
              <w:rPr>
                <w:noProof/>
                <w:webHidden/>
              </w:rPr>
            </w:r>
            <w:r>
              <w:rPr>
                <w:noProof/>
                <w:webHidden/>
              </w:rPr>
              <w:fldChar w:fldCharType="separate"/>
            </w:r>
            <w:r w:rsidR="008A73C1">
              <w:rPr>
                <w:noProof/>
                <w:webHidden/>
              </w:rPr>
              <w:t>29</w:t>
            </w:r>
            <w:r>
              <w:rPr>
                <w:noProof/>
                <w:webHidden/>
              </w:rPr>
              <w:fldChar w:fldCharType="end"/>
            </w:r>
          </w:hyperlink>
        </w:p>
        <w:p w14:paraId="18F07464" w14:textId="3F283A4D" w:rsidR="00357FEF" w:rsidRDefault="00357FEF">
          <w:pPr>
            <w:pStyle w:val="TOC2"/>
            <w:tabs>
              <w:tab w:val="left" w:pos="1100"/>
              <w:tab w:val="right" w:leader="dot" w:pos="9350"/>
            </w:tabs>
            <w:rPr>
              <w:rFonts w:eastAsiaTheme="minorEastAsia"/>
              <w:noProof/>
            </w:rPr>
          </w:pPr>
          <w:hyperlink w:anchor="_Toc36928981" w:history="1">
            <w:r w:rsidRPr="002F4F12">
              <w:rPr>
                <w:rStyle w:val="Hyperlink"/>
                <w:noProof/>
              </w:rPr>
              <w:t>4.2.5.</w:t>
            </w:r>
            <w:r>
              <w:rPr>
                <w:rFonts w:eastAsiaTheme="minorEastAsia"/>
                <w:noProof/>
              </w:rPr>
              <w:tab/>
            </w:r>
            <w:r w:rsidRPr="002F4F12">
              <w:rPr>
                <w:rStyle w:val="Hyperlink"/>
                <w:noProof/>
              </w:rPr>
              <w:t>Amateur with 50 percent</w:t>
            </w:r>
            <w:r>
              <w:rPr>
                <w:noProof/>
                <w:webHidden/>
              </w:rPr>
              <w:tab/>
            </w:r>
            <w:r>
              <w:rPr>
                <w:noProof/>
                <w:webHidden/>
              </w:rPr>
              <w:fldChar w:fldCharType="begin"/>
            </w:r>
            <w:r>
              <w:rPr>
                <w:noProof/>
                <w:webHidden/>
              </w:rPr>
              <w:instrText xml:space="preserve"> PAGEREF _Toc36928981 \h </w:instrText>
            </w:r>
            <w:r>
              <w:rPr>
                <w:noProof/>
                <w:webHidden/>
              </w:rPr>
            </w:r>
            <w:r>
              <w:rPr>
                <w:noProof/>
                <w:webHidden/>
              </w:rPr>
              <w:fldChar w:fldCharType="separate"/>
            </w:r>
            <w:r w:rsidR="008A73C1">
              <w:rPr>
                <w:noProof/>
                <w:webHidden/>
              </w:rPr>
              <w:t>30</w:t>
            </w:r>
            <w:r>
              <w:rPr>
                <w:noProof/>
                <w:webHidden/>
              </w:rPr>
              <w:fldChar w:fldCharType="end"/>
            </w:r>
          </w:hyperlink>
        </w:p>
        <w:p w14:paraId="5BADE1D0" w14:textId="21DC55D5" w:rsidR="00357FEF" w:rsidRDefault="00357FEF">
          <w:pPr>
            <w:pStyle w:val="TOC2"/>
            <w:tabs>
              <w:tab w:val="left" w:pos="1100"/>
              <w:tab w:val="right" w:leader="dot" w:pos="9350"/>
            </w:tabs>
            <w:rPr>
              <w:rFonts w:eastAsiaTheme="minorEastAsia"/>
              <w:noProof/>
            </w:rPr>
          </w:pPr>
          <w:hyperlink w:anchor="_Toc36928982" w:history="1">
            <w:r w:rsidRPr="002F4F12">
              <w:rPr>
                <w:rStyle w:val="Hyperlink"/>
                <w:noProof/>
              </w:rPr>
              <w:t>4.2.6.</w:t>
            </w:r>
            <w:r>
              <w:rPr>
                <w:rFonts w:eastAsiaTheme="minorEastAsia"/>
                <w:noProof/>
              </w:rPr>
              <w:tab/>
            </w:r>
            <w:r w:rsidRPr="002F4F12">
              <w:rPr>
                <w:rStyle w:val="Hyperlink"/>
                <w:noProof/>
              </w:rPr>
              <w:t>Layman</w:t>
            </w:r>
            <w:r>
              <w:rPr>
                <w:noProof/>
                <w:webHidden/>
              </w:rPr>
              <w:tab/>
            </w:r>
            <w:r>
              <w:rPr>
                <w:noProof/>
                <w:webHidden/>
              </w:rPr>
              <w:fldChar w:fldCharType="begin"/>
            </w:r>
            <w:r>
              <w:rPr>
                <w:noProof/>
                <w:webHidden/>
              </w:rPr>
              <w:instrText xml:space="preserve"> PAGEREF _Toc36928982 \h </w:instrText>
            </w:r>
            <w:r>
              <w:rPr>
                <w:noProof/>
                <w:webHidden/>
              </w:rPr>
            </w:r>
            <w:r>
              <w:rPr>
                <w:noProof/>
                <w:webHidden/>
              </w:rPr>
              <w:fldChar w:fldCharType="separate"/>
            </w:r>
            <w:r w:rsidR="008A73C1">
              <w:rPr>
                <w:noProof/>
                <w:webHidden/>
              </w:rPr>
              <w:t>31</w:t>
            </w:r>
            <w:r>
              <w:rPr>
                <w:noProof/>
                <w:webHidden/>
              </w:rPr>
              <w:fldChar w:fldCharType="end"/>
            </w:r>
          </w:hyperlink>
        </w:p>
        <w:p w14:paraId="38BCDF53" w14:textId="459F65D8" w:rsidR="00357FEF" w:rsidRDefault="00357FEF">
          <w:pPr>
            <w:pStyle w:val="TOC2"/>
            <w:tabs>
              <w:tab w:val="left" w:pos="1100"/>
              <w:tab w:val="right" w:leader="dot" w:pos="9350"/>
            </w:tabs>
            <w:rPr>
              <w:rFonts w:eastAsiaTheme="minorEastAsia"/>
              <w:noProof/>
            </w:rPr>
          </w:pPr>
          <w:hyperlink w:anchor="_Toc36928983" w:history="1">
            <w:r w:rsidRPr="002F4F12">
              <w:rPr>
                <w:rStyle w:val="Hyperlink"/>
                <w:noProof/>
              </w:rPr>
              <w:t>4.2.7.</w:t>
            </w:r>
            <w:r>
              <w:rPr>
                <w:rFonts w:eastAsiaTheme="minorEastAsia"/>
                <w:noProof/>
              </w:rPr>
              <w:tab/>
            </w:r>
            <w:r w:rsidRPr="002F4F12">
              <w:rPr>
                <w:rStyle w:val="Hyperlink"/>
                <w:noProof/>
              </w:rPr>
              <w:t>Layman with 10 percent</w:t>
            </w:r>
            <w:r>
              <w:rPr>
                <w:noProof/>
                <w:webHidden/>
              </w:rPr>
              <w:tab/>
            </w:r>
            <w:r>
              <w:rPr>
                <w:noProof/>
                <w:webHidden/>
              </w:rPr>
              <w:fldChar w:fldCharType="begin"/>
            </w:r>
            <w:r>
              <w:rPr>
                <w:noProof/>
                <w:webHidden/>
              </w:rPr>
              <w:instrText xml:space="preserve"> PAGEREF _Toc36928983 \h </w:instrText>
            </w:r>
            <w:r>
              <w:rPr>
                <w:noProof/>
                <w:webHidden/>
              </w:rPr>
            </w:r>
            <w:r>
              <w:rPr>
                <w:noProof/>
                <w:webHidden/>
              </w:rPr>
              <w:fldChar w:fldCharType="separate"/>
            </w:r>
            <w:r w:rsidR="008A73C1">
              <w:rPr>
                <w:noProof/>
                <w:webHidden/>
              </w:rPr>
              <w:t>32</w:t>
            </w:r>
            <w:r>
              <w:rPr>
                <w:noProof/>
                <w:webHidden/>
              </w:rPr>
              <w:fldChar w:fldCharType="end"/>
            </w:r>
          </w:hyperlink>
        </w:p>
        <w:p w14:paraId="40D0492C" w14:textId="61A1C37C" w:rsidR="00357FEF" w:rsidRDefault="00357FEF">
          <w:pPr>
            <w:pStyle w:val="TOC2"/>
            <w:tabs>
              <w:tab w:val="left" w:pos="1100"/>
              <w:tab w:val="right" w:leader="dot" w:pos="9350"/>
            </w:tabs>
            <w:rPr>
              <w:rFonts w:eastAsiaTheme="minorEastAsia"/>
              <w:noProof/>
            </w:rPr>
          </w:pPr>
          <w:hyperlink w:anchor="_Toc36928984" w:history="1">
            <w:r w:rsidRPr="002F4F12">
              <w:rPr>
                <w:rStyle w:val="Hyperlink"/>
                <w:noProof/>
              </w:rPr>
              <w:t>4.2.8.</w:t>
            </w:r>
            <w:r>
              <w:rPr>
                <w:rFonts w:eastAsiaTheme="minorEastAsia"/>
                <w:noProof/>
              </w:rPr>
              <w:tab/>
            </w:r>
            <w:r w:rsidRPr="002F4F12">
              <w:rPr>
                <w:rStyle w:val="Hyperlink"/>
                <w:noProof/>
              </w:rPr>
              <w:t>Layman with 30 percent</w:t>
            </w:r>
            <w:r>
              <w:rPr>
                <w:noProof/>
                <w:webHidden/>
              </w:rPr>
              <w:tab/>
            </w:r>
            <w:r>
              <w:rPr>
                <w:noProof/>
                <w:webHidden/>
              </w:rPr>
              <w:fldChar w:fldCharType="begin"/>
            </w:r>
            <w:r>
              <w:rPr>
                <w:noProof/>
                <w:webHidden/>
              </w:rPr>
              <w:instrText xml:space="preserve"> PAGEREF _Toc36928984 \h </w:instrText>
            </w:r>
            <w:r>
              <w:rPr>
                <w:noProof/>
                <w:webHidden/>
              </w:rPr>
            </w:r>
            <w:r>
              <w:rPr>
                <w:noProof/>
                <w:webHidden/>
              </w:rPr>
              <w:fldChar w:fldCharType="separate"/>
            </w:r>
            <w:r w:rsidR="008A73C1">
              <w:rPr>
                <w:noProof/>
                <w:webHidden/>
              </w:rPr>
              <w:t>33</w:t>
            </w:r>
            <w:r>
              <w:rPr>
                <w:noProof/>
                <w:webHidden/>
              </w:rPr>
              <w:fldChar w:fldCharType="end"/>
            </w:r>
          </w:hyperlink>
        </w:p>
        <w:p w14:paraId="1193E48B" w14:textId="33F4EF79" w:rsidR="00357FEF" w:rsidRDefault="00357FEF">
          <w:pPr>
            <w:pStyle w:val="TOC2"/>
            <w:tabs>
              <w:tab w:val="left" w:pos="1100"/>
              <w:tab w:val="right" w:leader="dot" w:pos="9350"/>
            </w:tabs>
            <w:rPr>
              <w:rFonts w:eastAsiaTheme="minorEastAsia"/>
              <w:noProof/>
            </w:rPr>
          </w:pPr>
          <w:hyperlink w:anchor="_Toc36928985" w:history="1">
            <w:r w:rsidRPr="002F4F12">
              <w:rPr>
                <w:rStyle w:val="Hyperlink"/>
                <w:noProof/>
              </w:rPr>
              <w:t>4.2.9.</w:t>
            </w:r>
            <w:r>
              <w:rPr>
                <w:rFonts w:eastAsiaTheme="minorEastAsia"/>
                <w:noProof/>
              </w:rPr>
              <w:tab/>
            </w:r>
            <w:r w:rsidRPr="002F4F12">
              <w:rPr>
                <w:rStyle w:val="Hyperlink"/>
                <w:noProof/>
              </w:rPr>
              <w:t>Layman with 50 percent</w:t>
            </w:r>
            <w:r>
              <w:rPr>
                <w:noProof/>
                <w:webHidden/>
              </w:rPr>
              <w:tab/>
            </w:r>
            <w:r>
              <w:rPr>
                <w:noProof/>
                <w:webHidden/>
              </w:rPr>
              <w:fldChar w:fldCharType="begin"/>
            </w:r>
            <w:r>
              <w:rPr>
                <w:noProof/>
                <w:webHidden/>
              </w:rPr>
              <w:instrText xml:space="preserve"> PAGEREF _Toc36928985 \h </w:instrText>
            </w:r>
            <w:r>
              <w:rPr>
                <w:noProof/>
                <w:webHidden/>
              </w:rPr>
            </w:r>
            <w:r>
              <w:rPr>
                <w:noProof/>
                <w:webHidden/>
              </w:rPr>
              <w:fldChar w:fldCharType="separate"/>
            </w:r>
            <w:r w:rsidR="008A73C1">
              <w:rPr>
                <w:noProof/>
                <w:webHidden/>
              </w:rPr>
              <w:t>34</w:t>
            </w:r>
            <w:r>
              <w:rPr>
                <w:noProof/>
                <w:webHidden/>
              </w:rPr>
              <w:fldChar w:fldCharType="end"/>
            </w:r>
          </w:hyperlink>
        </w:p>
        <w:p w14:paraId="71B36DE1" w14:textId="7B974623" w:rsidR="00357FEF" w:rsidRDefault="00357FEF">
          <w:pPr>
            <w:pStyle w:val="TOC1"/>
            <w:tabs>
              <w:tab w:val="left" w:pos="440"/>
              <w:tab w:val="right" w:leader="dot" w:pos="9350"/>
            </w:tabs>
            <w:rPr>
              <w:rFonts w:eastAsiaTheme="minorEastAsia"/>
              <w:noProof/>
            </w:rPr>
          </w:pPr>
          <w:hyperlink w:anchor="_Toc36928986" w:history="1">
            <w:r w:rsidRPr="002F4F12">
              <w:rPr>
                <w:rStyle w:val="Hyperlink"/>
                <w:noProof/>
              </w:rPr>
              <w:t>5.</w:t>
            </w:r>
            <w:r>
              <w:rPr>
                <w:rFonts w:eastAsiaTheme="minorEastAsia"/>
                <w:noProof/>
              </w:rPr>
              <w:tab/>
            </w:r>
            <w:r w:rsidRPr="002F4F12">
              <w:rPr>
                <w:rStyle w:val="Hyperlink"/>
                <w:noProof/>
              </w:rPr>
              <w:t>Conclusions</w:t>
            </w:r>
            <w:r>
              <w:rPr>
                <w:noProof/>
                <w:webHidden/>
              </w:rPr>
              <w:tab/>
            </w:r>
            <w:r>
              <w:rPr>
                <w:noProof/>
                <w:webHidden/>
              </w:rPr>
              <w:fldChar w:fldCharType="begin"/>
            </w:r>
            <w:r>
              <w:rPr>
                <w:noProof/>
                <w:webHidden/>
              </w:rPr>
              <w:instrText xml:space="preserve"> PAGEREF _Toc36928986 \h </w:instrText>
            </w:r>
            <w:r>
              <w:rPr>
                <w:noProof/>
                <w:webHidden/>
              </w:rPr>
            </w:r>
            <w:r>
              <w:rPr>
                <w:noProof/>
                <w:webHidden/>
              </w:rPr>
              <w:fldChar w:fldCharType="separate"/>
            </w:r>
            <w:r w:rsidR="008A73C1">
              <w:rPr>
                <w:noProof/>
                <w:webHidden/>
              </w:rPr>
              <w:t>36</w:t>
            </w:r>
            <w:r>
              <w:rPr>
                <w:noProof/>
                <w:webHidden/>
              </w:rPr>
              <w:fldChar w:fldCharType="end"/>
            </w:r>
          </w:hyperlink>
        </w:p>
        <w:p w14:paraId="0B8B3239" w14:textId="17843030" w:rsidR="00357FEF" w:rsidRDefault="00357FEF">
          <w:pPr>
            <w:pStyle w:val="TOC1"/>
            <w:tabs>
              <w:tab w:val="left" w:pos="440"/>
              <w:tab w:val="right" w:leader="dot" w:pos="9350"/>
            </w:tabs>
            <w:rPr>
              <w:rFonts w:eastAsiaTheme="minorEastAsia"/>
              <w:noProof/>
            </w:rPr>
          </w:pPr>
          <w:hyperlink w:anchor="_Toc36928987" w:history="1">
            <w:r w:rsidRPr="002F4F12">
              <w:rPr>
                <w:rStyle w:val="Hyperlink"/>
                <w:noProof/>
              </w:rPr>
              <w:t>6.</w:t>
            </w:r>
            <w:r>
              <w:rPr>
                <w:rFonts w:eastAsiaTheme="minorEastAsia"/>
                <w:noProof/>
              </w:rPr>
              <w:tab/>
            </w:r>
            <w:r w:rsidRPr="002F4F12">
              <w:rPr>
                <w:rStyle w:val="Hyperlink"/>
                <w:noProof/>
              </w:rPr>
              <w:t xml:space="preserve">Appendix </w:t>
            </w:r>
            <w:r w:rsidRPr="002F4F12">
              <w:rPr>
                <w:rStyle w:val="Hyperlink"/>
                <w:noProof/>
                <w:rtl/>
              </w:rPr>
              <w:t>1</w:t>
            </w:r>
            <w:r w:rsidRPr="002F4F12">
              <w:rPr>
                <w:rStyle w:val="Hyperlink"/>
                <w:noProof/>
              </w:rPr>
              <w:t xml:space="preserve"> – Mushrooms Parameters List</w:t>
            </w:r>
            <w:r>
              <w:rPr>
                <w:noProof/>
                <w:webHidden/>
              </w:rPr>
              <w:tab/>
            </w:r>
            <w:r>
              <w:rPr>
                <w:noProof/>
                <w:webHidden/>
              </w:rPr>
              <w:fldChar w:fldCharType="begin"/>
            </w:r>
            <w:r>
              <w:rPr>
                <w:noProof/>
                <w:webHidden/>
              </w:rPr>
              <w:instrText xml:space="preserve"> PAGEREF _Toc36928987 \h </w:instrText>
            </w:r>
            <w:r>
              <w:rPr>
                <w:noProof/>
                <w:webHidden/>
              </w:rPr>
            </w:r>
            <w:r>
              <w:rPr>
                <w:noProof/>
                <w:webHidden/>
              </w:rPr>
              <w:fldChar w:fldCharType="separate"/>
            </w:r>
            <w:r w:rsidR="008A73C1">
              <w:rPr>
                <w:noProof/>
                <w:webHidden/>
              </w:rPr>
              <w:t>38</w:t>
            </w:r>
            <w:r>
              <w:rPr>
                <w:noProof/>
                <w:webHidden/>
              </w:rPr>
              <w:fldChar w:fldCharType="end"/>
            </w:r>
          </w:hyperlink>
        </w:p>
        <w:p w14:paraId="76127451" w14:textId="4644469B" w:rsidR="00357FEF" w:rsidRDefault="00357FEF">
          <w:pPr>
            <w:pStyle w:val="TOC1"/>
            <w:tabs>
              <w:tab w:val="left" w:pos="440"/>
              <w:tab w:val="right" w:leader="dot" w:pos="9350"/>
            </w:tabs>
            <w:rPr>
              <w:rFonts w:eastAsiaTheme="minorEastAsia"/>
              <w:noProof/>
            </w:rPr>
          </w:pPr>
          <w:hyperlink w:anchor="_Toc36928988" w:history="1">
            <w:r w:rsidRPr="002F4F12">
              <w:rPr>
                <w:rStyle w:val="Hyperlink"/>
                <w:noProof/>
              </w:rPr>
              <w:t>7.</w:t>
            </w:r>
            <w:r>
              <w:rPr>
                <w:rFonts w:eastAsiaTheme="minorEastAsia"/>
                <w:noProof/>
              </w:rPr>
              <w:tab/>
            </w:r>
            <w:r w:rsidRPr="002F4F12">
              <w:rPr>
                <w:rStyle w:val="Hyperlink"/>
                <w:noProof/>
              </w:rPr>
              <w:t>Appendix 2 – Cancer Tumor Parameters List</w:t>
            </w:r>
            <w:r>
              <w:rPr>
                <w:noProof/>
                <w:webHidden/>
              </w:rPr>
              <w:tab/>
            </w:r>
            <w:r>
              <w:rPr>
                <w:noProof/>
                <w:webHidden/>
              </w:rPr>
              <w:fldChar w:fldCharType="begin"/>
            </w:r>
            <w:r>
              <w:rPr>
                <w:noProof/>
                <w:webHidden/>
              </w:rPr>
              <w:instrText xml:space="preserve"> PAGEREF _Toc36928988 \h </w:instrText>
            </w:r>
            <w:r>
              <w:rPr>
                <w:noProof/>
                <w:webHidden/>
              </w:rPr>
            </w:r>
            <w:r>
              <w:rPr>
                <w:noProof/>
                <w:webHidden/>
              </w:rPr>
              <w:fldChar w:fldCharType="separate"/>
            </w:r>
            <w:r w:rsidR="008A73C1">
              <w:rPr>
                <w:noProof/>
                <w:webHidden/>
              </w:rPr>
              <w:t>47</w:t>
            </w:r>
            <w:r>
              <w:rPr>
                <w:noProof/>
                <w:webHidden/>
              </w:rPr>
              <w:fldChar w:fldCharType="end"/>
            </w:r>
          </w:hyperlink>
        </w:p>
        <w:p w14:paraId="3D054FCC" w14:textId="216E6675" w:rsidR="00357FEF" w:rsidRDefault="00357FEF">
          <w:pPr>
            <w:pStyle w:val="TOC1"/>
            <w:tabs>
              <w:tab w:val="right" w:leader="dot" w:pos="9350"/>
            </w:tabs>
            <w:rPr>
              <w:rFonts w:eastAsiaTheme="minorEastAsia"/>
              <w:noProof/>
            </w:rPr>
          </w:pPr>
          <w:hyperlink w:anchor="_Toc36928989" w:history="1">
            <w:r w:rsidRPr="002F4F12">
              <w:rPr>
                <w:rStyle w:val="Hyperlink"/>
                <w:noProof/>
              </w:rPr>
              <w:t>Bibliography</w:t>
            </w:r>
            <w:r>
              <w:rPr>
                <w:noProof/>
                <w:webHidden/>
              </w:rPr>
              <w:tab/>
            </w:r>
            <w:r>
              <w:rPr>
                <w:noProof/>
                <w:webHidden/>
              </w:rPr>
              <w:fldChar w:fldCharType="begin"/>
            </w:r>
            <w:r>
              <w:rPr>
                <w:noProof/>
                <w:webHidden/>
              </w:rPr>
              <w:instrText xml:space="preserve"> PAGEREF _Toc36928989 \h </w:instrText>
            </w:r>
            <w:r>
              <w:rPr>
                <w:noProof/>
                <w:webHidden/>
              </w:rPr>
            </w:r>
            <w:r>
              <w:rPr>
                <w:noProof/>
                <w:webHidden/>
              </w:rPr>
              <w:fldChar w:fldCharType="separate"/>
            </w:r>
            <w:r w:rsidR="008A73C1">
              <w:rPr>
                <w:noProof/>
                <w:webHidden/>
              </w:rPr>
              <w:t>48</w:t>
            </w:r>
            <w:r>
              <w:rPr>
                <w:noProof/>
                <w:webHidden/>
              </w:rPr>
              <w:fldChar w:fldCharType="end"/>
            </w:r>
          </w:hyperlink>
        </w:p>
        <w:p w14:paraId="5395CEB0" w14:textId="0FD30F11" w:rsidR="001B0F5D" w:rsidRPr="00925AFA" w:rsidRDefault="001B0F5D">
          <w:pPr>
            <w:rPr>
              <w:sz w:val="32"/>
              <w:szCs w:val="32"/>
            </w:rPr>
          </w:pPr>
          <w:r w:rsidRPr="00925AFA">
            <w:rPr>
              <w:b/>
              <w:bCs/>
              <w:sz w:val="32"/>
              <w:szCs w:val="32"/>
              <w:lang w:val="he-IL"/>
            </w:rPr>
            <w:fldChar w:fldCharType="end"/>
          </w:r>
        </w:p>
      </w:sdtContent>
    </w:sdt>
    <w:p w14:paraId="3527122D" w14:textId="77777777" w:rsidR="001B0F5D" w:rsidRPr="00925AFA" w:rsidRDefault="001B0F5D">
      <w:pPr>
        <w:rPr>
          <w:rFonts w:asciiTheme="majorHAnsi" w:eastAsiaTheme="majorEastAsia" w:hAnsiTheme="majorHAnsi" w:cstheme="majorBidi"/>
          <w:color w:val="2F5496" w:themeColor="accent1" w:themeShade="BF"/>
          <w:sz w:val="44"/>
          <w:szCs w:val="44"/>
          <w:rtl/>
        </w:rPr>
      </w:pPr>
      <w:r w:rsidRPr="00925AFA">
        <w:rPr>
          <w:rFonts w:asciiTheme="majorHAnsi" w:eastAsiaTheme="majorEastAsia" w:hAnsiTheme="majorHAnsi" w:cstheme="majorBidi"/>
          <w:color w:val="2F5496" w:themeColor="accent1" w:themeShade="BF"/>
          <w:sz w:val="44"/>
          <w:szCs w:val="44"/>
        </w:rPr>
        <w:br w:type="page"/>
      </w:r>
      <w:bookmarkStart w:id="1" w:name="_GoBack"/>
      <w:bookmarkEnd w:id="1"/>
    </w:p>
    <w:p w14:paraId="36F112D4" w14:textId="442985AF" w:rsidR="001B0F5D" w:rsidRDefault="001B0F5D" w:rsidP="00965C97">
      <w:pPr>
        <w:pStyle w:val="1"/>
      </w:pPr>
      <w:bookmarkStart w:id="2" w:name="_Toc36928961"/>
      <w:r>
        <w:lastRenderedPageBreak/>
        <w:t>Abstract</w:t>
      </w:r>
      <w:bookmarkEnd w:id="2"/>
    </w:p>
    <w:p w14:paraId="6404AF23" w14:textId="2C06CF27" w:rsidR="00435BAE" w:rsidRPr="000A5286" w:rsidRDefault="00435BAE" w:rsidP="00435BAE">
      <w:r w:rsidRPr="00091C48">
        <w:t>Information gain is the main key that is used by Decision Tree Algorithms to construct a Decision Tree. Decision Trees algorithm will always try to maximize Information gain. An attribute with highest Information gain will split first.</w:t>
      </w:r>
    </w:p>
    <w:p w14:paraId="30BE01B4" w14:textId="545E0CBA" w:rsidR="00435BAE" w:rsidRDefault="00435BAE" w:rsidP="00435BAE">
      <w:r>
        <w:t>Decision tree learning includes the gathering of a dataset from samples of the same type and harnessing it to find the attribute with the highest info gain. That is because the variable with the highest info gain is usually the one to subset the data into meaningful groups.</w:t>
      </w:r>
    </w:p>
    <w:p w14:paraId="371B2B70" w14:textId="6D9DCA43" w:rsidR="00435BAE" w:rsidRPr="00435BAE" w:rsidRDefault="00435BAE" w:rsidP="00435BAE">
      <w:r>
        <w:t xml:space="preserve">Information gathering is not a simple process. In most fields, one must either have common knowledge, partial-professional knowledge, or complete professional knowledge to determine an attribute’s value. That is because some parameters are measured by universal scales and some are measured in scales relevant only to the data domain. </w:t>
      </w:r>
    </w:p>
    <w:p w14:paraId="7A42C4CA" w14:textId="77777777" w:rsidR="00435BAE" w:rsidRDefault="001B0F5D" w:rsidP="001B0F5D">
      <w:pPr>
        <w:spacing w:after="0"/>
      </w:pPr>
      <w:r w:rsidRPr="007808D4">
        <w:t xml:space="preserve">The </w:t>
      </w:r>
      <w:r w:rsidR="00435BAE">
        <w:t>current research examines two policies. Policy one – whenever constructing a decision tree, include only variables which fit the classifier’s level.</w:t>
      </w:r>
    </w:p>
    <w:p w14:paraId="150C2CF9" w14:textId="04541795" w:rsidR="001B0F5D" w:rsidRDefault="00435BAE" w:rsidP="001B0F5D">
      <w:pPr>
        <w:spacing w:after="0"/>
      </w:pPr>
      <w:r>
        <w:t xml:space="preserve">Policy two – whenever constructing a decision tree include all relevant variables, taking the risk that the classifier will guess the value of a variable he does not recognize. </w:t>
      </w:r>
    </w:p>
    <w:p w14:paraId="291963A8" w14:textId="2348B335" w:rsidR="00435BAE" w:rsidRDefault="00435BAE" w:rsidP="001B0F5D">
      <w:pPr>
        <w:spacing w:after="0"/>
      </w:pPr>
    </w:p>
    <w:p w14:paraId="370FB672" w14:textId="37C2838B" w:rsidR="00A55AF1" w:rsidRDefault="00A55AF1" w:rsidP="001B0F5D">
      <w:pPr>
        <w:spacing w:after="0"/>
      </w:pPr>
      <w:r>
        <w:t>The above two policies were examined using two well known datasets from UCI website.</w:t>
      </w:r>
    </w:p>
    <w:p w14:paraId="790E320A" w14:textId="77777777" w:rsidR="00435BAE" w:rsidRPr="007808D4" w:rsidRDefault="00435BAE" w:rsidP="001B0F5D">
      <w:pPr>
        <w:spacing w:after="0"/>
      </w:pPr>
    </w:p>
    <w:p w14:paraId="0F26113F" w14:textId="77777777" w:rsidR="001B0F5D" w:rsidRPr="007808D4" w:rsidRDefault="001B0F5D" w:rsidP="001B0F5D">
      <w:pPr>
        <w:rPr>
          <w:sz w:val="20"/>
          <w:szCs w:val="20"/>
        </w:rPr>
      </w:pPr>
    </w:p>
    <w:p w14:paraId="4270479F" w14:textId="77777777" w:rsidR="001B0F5D" w:rsidRPr="007808D4" w:rsidRDefault="001B0F5D">
      <w:pPr>
        <w:rPr>
          <w:rFonts w:asciiTheme="majorHAnsi" w:eastAsiaTheme="majorEastAsia" w:hAnsiTheme="majorHAnsi" w:cstheme="majorBidi"/>
          <w:color w:val="2F5496" w:themeColor="accent1" w:themeShade="BF"/>
          <w:sz w:val="28"/>
          <w:szCs w:val="28"/>
        </w:rPr>
      </w:pPr>
      <w:r w:rsidRPr="007808D4">
        <w:rPr>
          <w:sz w:val="20"/>
          <w:szCs w:val="20"/>
        </w:rPr>
        <w:br w:type="page"/>
      </w:r>
    </w:p>
    <w:p w14:paraId="5812E584" w14:textId="6F4EBE09" w:rsidR="002202E2" w:rsidRDefault="001B0F5D" w:rsidP="00435BAE">
      <w:pPr>
        <w:pStyle w:val="1"/>
        <w:numPr>
          <w:ilvl w:val="0"/>
          <w:numId w:val="13"/>
        </w:numPr>
        <w:ind w:left="284" w:hanging="284"/>
      </w:pPr>
      <w:bookmarkStart w:id="3" w:name="_Toc36928962"/>
      <w:r>
        <w:lastRenderedPageBreak/>
        <w:t>Introduction</w:t>
      </w:r>
      <w:bookmarkEnd w:id="3"/>
      <w:r>
        <w:t xml:space="preserve"> </w:t>
      </w:r>
    </w:p>
    <w:p w14:paraId="10BB8423" w14:textId="77777777" w:rsidR="00091C48" w:rsidRDefault="00091C48" w:rsidP="000A5286"/>
    <w:p w14:paraId="65F2764D" w14:textId="2D1D3D8A" w:rsidR="000A5286" w:rsidRPr="000A5286" w:rsidRDefault="00091C48" w:rsidP="000A5286">
      <w:r w:rsidRPr="00091C48">
        <w:t>Information gain is the main key that is used by Decision Tree Algorithms to construct a Decision Tree. Decision Trees algorithm will always try to maximize Information gain. An attribute with highest Information gain will split first.</w:t>
      </w:r>
    </w:p>
    <w:p w14:paraId="2C0B2244" w14:textId="7D7031BD" w:rsidR="00091C48" w:rsidRDefault="000A5286" w:rsidP="000A5286">
      <w:r>
        <w:t xml:space="preserve">Decision tree learning includes the gathering of a dataset from samples of the same type and harnessing it to find the attribute with the </w:t>
      </w:r>
      <w:r w:rsidR="00091C48">
        <w:t>highest info gain</w:t>
      </w:r>
      <w:r>
        <w:t xml:space="preserve">. That is because the variable with the </w:t>
      </w:r>
      <w:r w:rsidR="00091C48">
        <w:t>highest info gain</w:t>
      </w:r>
      <w:r>
        <w:t xml:space="preserve"> is usually the one to subset the data into</w:t>
      </w:r>
      <w:r w:rsidR="00091C48">
        <w:t xml:space="preserve"> meaningful groups</w:t>
      </w:r>
      <w:r>
        <w:t>.</w:t>
      </w:r>
    </w:p>
    <w:p w14:paraId="28D16682" w14:textId="4505109C" w:rsidR="00091C48" w:rsidRDefault="00156CFB" w:rsidP="007241D2">
      <w:r>
        <w:t>Information gathering is not a simple process. In most fields, one must either have common knowledge, partial-professional knowledge, or complete professional knowledge to determine an attribute’s value. That is because some parameters are measured by universal scales and some are measured in scales relevant only to the data domain. The hypothesis is - the higher the required knowledge level is, the higher the probability for mistakes to occur (by none-expert). Our mission in this project would be to integrate the inaccurate measuring probability into the ID3 algorithm</w:t>
      </w:r>
      <w:r w:rsidR="005624F2">
        <w:t xml:space="preserve"> (Iterative Dichotomiser 3)</w:t>
      </w:r>
      <w:r>
        <w:t>.</w:t>
      </w:r>
    </w:p>
    <w:p w14:paraId="70FF9B9C" w14:textId="25CB3D5E" w:rsidR="000A5286" w:rsidRDefault="000A5286" w:rsidP="000A5286">
      <w:r>
        <w:t xml:space="preserve"> The main problem is that occasionally, some of the collected data may be false or inaccurate, and the decision-makers have no way of knowing whether the data is reliable. Which brings up the following question – is there a way to minimize the probability of false classification due to inaccurate measuring or prior knowledge?</w:t>
      </w:r>
    </w:p>
    <w:p w14:paraId="50146B4A" w14:textId="13F92788" w:rsidR="00091C48" w:rsidRPr="00091C48" w:rsidRDefault="00091C48" w:rsidP="00091C48">
      <w:pPr>
        <w:rPr>
          <w:rFonts w:eastAsia="Times New Roman" w:cstheme="minorHAnsi"/>
        </w:rPr>
      </w:pPr>
      <w:r w:rsidRPr="000A5286">
        <w:rPr>
          <w:rFonts w:eastAsia="Times New Roman" w:cstheme="minorHAnsi"/>
        </w:rPr>
        <w:t xml:space="preserve">Suppose there are three expertise levels, one being a total layman, two being an amateur in the relevant field, and three an educated expert. </w:t>
      </w:r>
    </w:p>
    <w:p w14:paraId="35BA6CB0" w14:textId="77777777" w:rsidR="00B525A9" w:rsidRDefault="000A5286" w:rsidP="000A5286">
      <w:r>
        <w:t xml:space="preserve">ID3 algorithm uses us to generate a decision tree from a dataset. The classification results are divided into four groups: </w:t>
      </w:r>
    </w:p>
    <w:p w14:paraId="5F014E4D" w14:textId="22AE162C" w:rsidR="00B525A9" w:rsidRDefault="000A5286" w:rsidP="00B525A9">
      <w:pPr>
        <w:pStyle w:val="a4"/>
        <w:numPr>
          <w:ilvl w:val="0"/>
          <w:numId w:val="12"/>
        </w:numPr>
      </w:pPr>
      <w:r>
        <w:t>True Positive (TP)</w:t>
      </w:r>
      <w:r w:rsidR="00B525A9">
        <w:t xml:space="preserve"> – Correctly classified as Positive. </w:t>
      </w:r>
    </w:p>
    <w:p w14:paraId="03DB17F5" w14:textId="601A245E" w:rsidR="00B525A9" w:rsidRDefault="000A5286" w:rsidP="00B525A9">
      <w:pPr>
        <w:pStyle w:val="a4"/>
        <w:numPr>
          <w:ilvl w:val="0"/>
          <w:numId w:val="12"/>
        </w:numPr>
      </w:pPr>
      <w:r>
        <w:t>False Positive (FP)</w:t>
      </w:r>
      <w:r w:rsidR="00B525A9">
        <w:t xml:space="preserve"> -Falsely classified as Positive.</w:t>
      </w:r>
    </w:p>
    <w:p w14:paraId="70B6BC7C" w14:textId="64814C54" w:rsidR="00B525A9" w:rsidRDefault="000A5286" w:rsidP="00B525A9">
      <w:pPr>
        <w:pStyle w:val="a4"/>
        <w:numPr>
          <w:ilvl w:val="0"/>
          <w:numId w:val="12"/>
        </w:numPr>
      </w:pPr>
      <w:r>
        <w:t>True Negative (TN)</w:t>
      </w:r>
      <w:r w:rsidR="00B525A9">
        <w:t xml:space="preserve"> -</w:t>
      </w:r>
      <w:r w:rsidR="00B525A9" w:rsidRPr="00B525A9">
        <w:t xml:space="preserve"> </w:t>
      </w:r>
      <w:r w:rsidR="00B525A9">
        <w:t xml:space="preserve">Correctly classified as Negative. </w:t>
      </w:r>
    </w:p>
    <w:p w14:paraId="714EEFE9" w14:textId="1FFFB5BE" w:rsidR="000A5286" w:rsidRDefault="000A5286" w:rsidP="00B525A9">
      <w:pPr>
        <w:pStyle w:val="a4"/>
        <w:numPr>
          <w:ilvl w:val="0"/>
          <w:numId w:val="12"/>
        </w:numPr>
      </w:pPr>
      <w:r>
        <w:t xml:space="preserve"> False Negative (FN</w:t>
      </w:r>
      <w:r w:rsidR="00B525A9">
        <w:t>) - Falsely classified as Negative.</w:t>
      </w:r>
    </w:p>
    <w:p w14:paraId="17067E9E" w14:textId="0F161D63" w:rsidR="00A57049" w:rsidRDefault="000A5286" w:rsidP="000A5286">
      <w:r>
        <w:t>In this project, we will research the mushroom’s dataset</w:t>
      </w:r>
      <w:r w:rsidRPr="000A5286">
        <w:rPr>
          <w:vertAlign w:val="superscript"/>
        </w:rPr>
        <w:t>1</w:t>
      </w:r>
      <w:r>
        <w:t>, and the Breast Cancer Wisconsin (Diagnostic) Data Set</w:t>
      </w:r>
      <w:r w:rsidRPr="000A5286">
        <w:rPr>
          <w:vertAlign w:val="superscript"/>
        </w:rPr>
        <w:t>2</w:t>
      </w:r>
      <w:r>
        <w:t xml:space="preserve"> from the UCI website. We will divide the date attributes into three levels of expertise in ascending order. Our underlying assumption would be that non-experts would have to either decide to rely on their knowledge entirely </w:t>
      </w:r>
      <w:r w:rsidR="00091C48" w:rsidRPr="007241D2">
        <w:t xml:space="preserve">(i.e. build </w:t>
      </w:r>
      <w:r w:rsidR="007241D2" w:rsidRPr="007241D2">
        <w:t>classification</w:t>
      </w:r>
      <w:r w:rsidR="00091C48" w:rsidRPr="007241D2">
        <w:t xml:space="preserve"> model based only on variables he/she </w:t>
      </w:r>
      <w:r w:rsidR="007241D2" w:rsidRPr="007241D2">
        <w:t>is familiar with</w:t>
      </w:r>
      <w:r w:rsidR="00091C48" w:rsidRPr="007241D2">
        <w:t>) or build decision tr</w:t>
      </w:r>
      <w:r w:rsidR="007734A0">
        <w:t>e</w:t>
      </w:r>
      <w:r w:rsidR="00091C48" w:rsidRPr="007241D2">
        <w:t xml:space="preserve">e based on </w:t>
      </w:r>
      <w:r w:rsidR="007241D2" w:rsidRPr="007241D2">
        <w:t xml:space="preserve">the entire set of parameters </w:t>
      </w:r>
      <w:r w:rsidR="00091C48" w:rsidRPr="007241D2">
        <w:t>and guess the values o</w:t>
      </w:r>
      <w:r w:rsidR="007241D2" w:rsidRPr="007241D2">
        <w:t>f the unfamiliar ones</w:t>
      </w:r>
      <w:r>
        <w:t>. We will try to determine how would different inaccuracy levels affect the decision-making process</w:t>
      </w:r>
      <w:r w:rsidR="007734A0">
        <w:t xml:space="preserve"> based on these two options</w:t>
      </w:r>
      <w:r>
        <w:t>.</w:t>
      </w:r>
    </w:p>
    <w:p w14:paraId="245C0686" w14:textId="79730AC2" w:rsidR="00091C48" w:rsidRDefault="00091C48" w:rsidP="000A5286"/>
    <w:p w14:paraId="4D70AAA3" w14:textId="764F1A49" w:rsidR="00091C48" w:rsidRDefault="00091C48" w:rsidP="000A5286"/>
    <w:p w14:paraId="70C0D3FE" w14:textId="77777777" w:rsidR="00091C48" w:rsidRDefault="00091C48" w:rsidP="00091C48">
      <w:r>
        <w:t xml:space="preserve">[1] </w:t>
      </w:r>
      <w:hyperlink r:id="rId9" w:history="1">
        <w:r w:rsidRPr="00A57049">
          <w:rPr>
            <w:rStyle w:val="Hyperlink"/>
            <w:rFonts w:cstheme="minorHAnsi"/>
          </w:rPr>
          <w:t>mushroom’s dataset</w:t>
        </w:r>
      </w:hyperlink>
    </w:p>
    <w:p w14:paraId="3091BB86" w14:textId="77777777" w:rsidR="00091C48" w:rsidRDefault="00091C48" w:rsidP="00091C48">
      <w:r>
        <w:rPr>
          <w:rFonts w:cstheme="minorHAnsi"/>
        </w:rPr>
        <w:t xml:space="preserve">[2] </w:t>
      </w:r>
      <w:hyperlink r:id="rId10" w:history="1">
        <w:r w:rsidRPr="00A57049">
          <w:rPr>
            <w:rStyle w:val="Hyperlink"/>
            <w:rFonts w:cstheme="minorHAnsi"/>
          </w:rPr>
          <w:t>Breast Cancer Wisconsin (Diagnostic) Data Set</w:t>
        </w:r>
      </w:hyperlink>
    </w:p>
    <w:p w14:paraId="2BDAE2D9" w14:textId="2786272E" w:rsidR="00091C48" w:rsidRDefault="00467B61" w:rsidP="00467B61">
      <w:r>
        <w:lastRenderedPageBreak/>
        <w:t>Thus, t</w:t>
      </w:r>
      <w:r w:rsidR="00091C48">
        <w:t>he dilemma is the following:</w:t>
      </w:r>
    </w:p>
    <w:p w14:paraId="073D703F" w14:textId="77777777" w:rsidR="00091C48" w:rsidRDefault="00091C48" w:rsidP="00091C48">
      <w:r>
        <w:t>Who will be more successful?</w:t>
      </w:r>
    </w:p>
    <w:p w14:paraId="5B07CEB4" w14:textId="1046B2B6" w:rsidR="00091C48" w:rsidRDefault="00091C48" w:rsidP="00091C48">
      <w:pPr>
        <w:pStyle w:val="a4"/>
        <w:numPr>
          <w:ilvl w:val="0"/>
          <w:numId w:val="11"/>
        </w:numPr>
      </w:pPr>
      <w:r>
        <w:t xml:space="preserve">A nonexpert with a model </w:t>
      </w:r>
      <w:r w:rsidR="00465FBA">
        <w:t>fitting</w:t>
      </w:r>
      <w:r>
        <w:t xml:space="preserve"> </w:t>
      </w:r>
      <w:r w:rsidR="00413ED3">
        <w:t>his/her</w:t>
      </w:r>
      <w:r>
        <w:t xml:space="preserve"> capabilities</w:t>
      </w:r>
      <w:r w:rsidR="00E75780">
        <w:t>,</w:t>
      </w:r>
      <w:r>
        <w:t xml:space="preserve"> or </w:t>
      </w:r>
    </w:p>
    <w:p w14:paraId="5591BF38" w14:textId="53F73BE6" w:rsidR="00091C48" w:rsidRDefault="00091C48" w:rsidP="00091C48">
      <w:pPr>
        <w:pStyle w:val="a4"/>
        <w:numPr>
          <w:ilvl w:val="0"/>
          <w:numId w:val="11"/>
        </w:numPr>
      </w:pPr>
      <w:r>
        <w:t>A nonexpert who uses the expert model and guess</w:t>
      </w:r>
      <w:r w:rsidR="00465FBA">
        <w:t>es</w:t>
      </w:r>
      <w:r>
        <w:t xml:space="preserve"> some values. </w:t>
      </w:r>
    </w:p>
    <w:p w14:paraId="5361B82F" w14:textId="77777777" w:rsidR="00091C48" w:rsidRDefault="00091C48" w:rsidP="00091C48">
      <w:r>
        <w:t>Similarly, we will take this dilemma one level below and ask with regards to the dummy decision makers:</w:t>
      </w:r>
    </w:p>
    <w:p w14:paraId="66E3D20A" w14:textId="77777777" w:rsidR="00091C48" w:rsidRDefault="00091C48" w:rsidP="00091C48">
      <w:r>
        <w:t>Who will be more successful?</w:t>
      </w:r>
    </w:p>
    <w:p w14:paraId="4CFDCA36" w14:textId="42D957EE" w:rsidR="00091C48" w:rsidRDefault="00091C48" w:rsidP="00091C48">
      <w:pPr>
        <w:pStyle w:val="a4"/>
        <w:numPr>
          <w:ilvl w:val="0"/>
          <w:numId w:val="11"/>
        </w:numPr>
      </w:pPr>
      <w:r>
        <w:t xml:space="preserve">A dummy with a </w:t>
      </w:r>
      <w:r w:rsidR="00E75780">
        <w:t>model fitting his/her</w:t>
      </w:r>
      <w:r>
        <w:t xml:space="preserve"> capabilities</w:t>
      </w:r>
      <w:r w:rsidR="00E75780">
        <w:t>,</w:t>
      </w:r>
      <w:r>
        <w:t xml:space="preserve"> or </w:t>
      </w:r>
    </w:p>
    <w:p w14:paraId="3F4347C5" w14:textId="43498621" w:rsidR="00091C48" w:rsidRDefault="00091C48" w:rsidP="00091C48">
      <w:pPr>
        <w:pStyle w:val="a4"/>
        <w:numPr>
          <w:ilvl w:val="0"/>
          <w:numId w:val="11"/>
        </w:numPr>
      </w:pPr>
      <w:r>
        <w:t xml:space="preserve">A dummy who uses the </w:t>
      </w:r>
      <w:proofErr w:type="gramStart"/>
      <w:r>
        <w:t>expert</w:t>
      </w:r>
      <w:r w:rsidR="00E75780">
        <w:t>s</w:t>
      </w:r>
      <w:proofErr w:type="gramEnd"/>
      <w:r>
        <w:t xml:space="preserve"> model and guess</w:t>
      </w:r>
      <w:r w:rsidR="00E75780">
        <w:t>es</w:t>
      </w:r>
      <w:r>
        <w:t xml:space="preserve"> some values. </w:t>
      </w:r>
    </w:p>
    <w:p w14:paraId="08A48DA7" w14:textId="77777777" w:rsidR="00091C48" w:rsidRDefault="00091C48" w:rsidP="000A5286"/>
    <w:p w14:paraId="767E1402" w14:textId="324A75D3" w:rsidR="009B7FFD" w:rsidRDefault="00091C48" w:rsidP="00091C48">
      <w:r>
        <w:br w:type="page"/>
      </w:r>
    </w:p>
    <w:p w14:paraId="253688F8" w14:textId="0FD83021" w:rsidR="00F37DB6" w:rsidRDefault="001B0F5D" w:rsidP="007F0379">
      <w:pPr>
        <w:pStyle w:val="1"/>
        <w:numPr>
          <w:ilvl w:val="0"/>
          <w:numId w:val="13"/>
        </w:numPr>
      </w:pPr>
      <w:bookmarkStart w:id="4" w:name="_Toc36928963"/>
      <w:r w:rsidRPr="004045F9">
        <w:lastRenderedPageBreak/>
        <w:t>Backgroun</w:t>
      </w:r>
      <w:r w:rsidR="00091C48">
        <w:t>d</w:t>
      </w:r>
      <w:bookmarkEnd w:id="4"/>
    </w:p>
    <w:p w14:paraId="3DF9B2EB" w14:textId="3E17303B" w:rsidR="00091C48" w:rsidRDefault="000A5286" w:rsidP="00091C48">
      <w:pPr>
        <w:rPr>
          <w:rFonts w:eastAsia="Times New Roman" w:cstheme="minorHAnsi"/>
        </w:rPr>
      </w:pPr>
      <w:r w:rsidRPr="000A5286">
        <w:rPr>
          <w:rFonts w:eastAsia="Times New Roman" w:cstheme="minorHAnsi"/>
        </w:rPr>
        <w:t>Suppose we are traveling in green meadows and run across some mushrooms. Being the mushrooms lovers that we are, we would like to harvest some for dinner, but how do we know if these mushrooms are edible? In order to make the most accurate decision, we need our decision tree to be as short, accurate, and easy as possible with the least chance of mistakes. Nevertheless, we are no mushroom experts, and we might recognize some of the parameters wrong. In response to that, our goal is to incorporate the F</w:t>
      </w:r>
      <w:r w:rsidR="006D279C">
        <w:rPr>
          <w:rFonts w:eastAsia="Times New Roman" w:cstheme="minorHAnsi"/>
        </w:rPr>
        <w:t>N</w:t>
      </w:r>
      <w:r w:rsidRPr="000A5286">
        <w:rPr>
          <w:rFonts w:eastAsia="Times New Roman" w:cstheme="minorHAnsi"/>
        </w:rPr>
        <w:t xml:space="preserve"> and accuracy rate, to select our ideal decision tree and answer the question – </w:t>
      </w:r>
    </w:p>
    <w:p w14:paraId="59997D9C" w14:textId="58D6A80C" w:rsidR="000A5286" w:rsidRPr="00091C48" w:rsidRDefault="000A5286" w:rsidP="000A5286">
      <w:pPr>
        <w:rPr>
          <w:rFonts w:eastAsia="Times New Roman" w:cstheme="minorHAnsi"/>
          <w:b/>
          <w:bCs/>
          <w:sz w:val="28"/>
          <w:szCs w:val="28"/>
        </w:rPr>
      </w:pPr>
      <w:r w:rsidRPr="00091C48">
        <w:rPr>
          <w:rFonts w:eastAsia="Times New Roman" w:cstheme="minorHAnsi"/>
          <w:b/>
          <w:bCs/>
          <w:sz w:val="28"/>
          <w:szCs w:val="28"/>
        </w:rPr>
        <w:t>can a data scientist recover for the absence of an expert?</w:t>
      </w:r>
    </w:p>
    <w:p w14:paraId="7074B198" w14:textId="08577575" w:rsidR="000A5286" w:rsidRPr="000A5286" w:rsidRDefault="000A5286" w:rsidP="000A5286">
      <w:pPr>
        <w:rPr>
          <w:rFonts w:eastAsia="Times New Roman" w:cstheme="minorHAnsi"/>
        </w:rPr>
      </w:pPr>
      <w:r w:rsidRPr="000A5286">
        <w:rPr>
          <w:rFonts w:eastAsia="Times New Roman" w:cstheme="minorHAnsi"/>
        </w:rPr>
        <w:t>The mushrooms dataset contains over eight thousand records describing twenty-two parameters of wild mushrooms. The parameters include odor, gill-color, population, habitat, and more. This dataset was chosen due to its variety of parameters complexity. Some of them are quite easy to classify, while others may require amateur or professional experience. Ultimately the dataset divides the mushrooms into two groups: poisoned</w:t>
      </w:r>
      <w:r w:rsidR="00D769EE">
        <w:rPr>
          <w:rFonts w:eastAsia="Times New Roman" w:cstheme="minorHAnsi"/>
        </w:rPr>
        <w:t xml:space="preserve"> (Positive)</w:t>
      </w:r>
      <w:r w:rsidRPr="000A5286">
        <w:rPr>
          <w:rFonts w:eastAsia="Times New Roman" w:cstheme="minorHAnsi"/>
        </w:rPr>
        <w:t xml:space="preserve"> and edible</w:t>
      </w:r>
      <w:r w:rsidR="00D769EE">
        <w:rPr>
          <w:rFonts w:eastAsia="Times New Roman" w:cstheme="minorHAnsi"/>
        </w:rPr>
        <w:t xml:space="preserve"> (Negative)</w:t>
      </w:r>
      <w:r w:rsidRPr="000A5286">
        <w:rPr>
          <w:rFonts w:eastAsia="Times New Roman" w:cstheme="minorHAnsi"/>
        </w:rPr>
        <w:t xml:space="preserve">. </w:t>
      </w:r>
    </w:p>
    <w:p w14:paraId="47CE11F3" w14:textId="77777777" w:rsidR="000A5286" w:rsidRPr="000A5286" w:rsidRDefault="000A5286" w:rsidP="000A5286">
      <w:pPr>
        <w:rPr>
          <w:rFonts w:eastAsia="Times New Roman" w:cstheme="minorHAnsi"/>
        </w:rPr>
      </w:pPr>
      <w:r w:rsidRPr="000A5286">
        <w:rPr>
          <w:rFonts w:eastAsia="Times New Roman" w:cstheme="minorHAnsi"/>
        </w:rPr>
        <w:t xml:space="preserve">The second dataset describes Samples of cancer tumors. The reason why this dataset was chosen is that much like the mushrooms’ dataset, it has various parameters, some of them are easy to recognize, and some require significant medicinal experience. </w:t>
      </w:r>
    </w:p>
    <w:p w14:paraId="47936953" w14:textId="1BB76A8D" w:rsidR="000A5286" w:rsidRPr="000A5286" w:rsidRDefault="000A5286" w:rsidP="000A5286">
      <w:pPr>
        <w:rPr>
          <w:rFonts w:eastAsia="Times New Roman" w:cstheme="minorHAnsi"/>
        </w:rPr>
      </w:pPr>
      <w:r w:rsidRPr="000A5286">
        <w:rPr>
          <w:rFonts w:eastAsia="Times New Roman" w:cstheme="minorHAnsi"/>
        </w:rPr>
        <w:t>What we are most concerned about is the F</w:t>
      </w:r>
      <w:r w:rsidR="00710E16">
        <w:rPr>
          <w:rFonts w:eastAsia="Times New Roman" w:cstheme="minorHAnsi" w:hint="cs"/>
        </w:rPr>
        <w:t>N</w:t>
      </w:r>
      <w:r w:rsidRPr="000A5286">
        <w:rPr>
          <w:rFonts w:eastAsia="Times New Roman" w:cstheme="minorHAnsi"/>
        </w:rPr>
        <w:t xml:space="preserve"> option. The reason why F</w:t>
      </w:r>
      <w:r w:rsidR="00710E16">
        <w:rPr>
          <w:rFonts w:eastAsia="Times New Roman" w:cstheme="minorHAnsi" w:hint="cs"/>
        </w:rPr>
        <w:t>N</w:t>
      </w:r>
      <w:r w:rsidRPr="000A5286">
        <w:rPr>
          <w:rFonts w:eastAsia="Times New Roman" w:cstheme="minorHAnsi"/>
        </w:rPr>
        <w:t xml:space="preserve"> options are more concerning rather than F</w:t>
      </w:r>
      <w:r w:rsidR="00814261">
        <w:rPr>
          <w:rFonts w:eastAsia="Times New Roman" w:cstheme="minorHAnsi"/>
        </w:rPr>
        <w:t>P</w:t>
      </w:r>
      <w:r w:rsidRPr="000A5286">
        <w:rPr>
          <w:rFonts w:eastAsia="Times New Roman" w:cstheme="minorHAnsi"/>
        </w:rPr>
        <w:t xml:space="preserve"> options is F</w:t>
      </w:r>
      <w:r w:rsidR="00814261">
        <w:rPr>
          <w:rFonts w:eastAsia="Times New Roman" w:cstheme="minorHAnsi"/>
        </w:rPr>
        <w:t>P</w:t>
      </w:r>
      <w:r w:rsidRPr="000A5286">
        <w:rPr>
          <w:rFonts w:eastAsia="Times New Roman" w:cstheme="minorHAnsi"/>
        </w:rPr>
        <w:t xml:space="preserve"> describes cases where we have classified an edible mushroom as poisoned. In that case, no harm caused. In contrast, F</w:t>
      </w:r>
      <w:r w:rsidR="00710E16">
        <w:rPr>
          <w:rFonts w:eastAsia="Times New Roman" w:cstheme="minorHAnsi"/>
        </w:rPr>
        <w:t>N</w:t>
      </w:r>
      <w:r w:rsidRPr="000A5286">
        <w:rPr>
          <w:rFonts w:eastAsia="Times New Roman" w:cstheme="minorHAnsi"/>
        </w:rPr>
        <w:t xml:space="preserve"> describes cases where we have classified a poisoned mushroom as edible. Thus, we are at risk of being poisoned.</w:t>
      </w:r>
    </w:p>
    <w:p w14:paraId="11E27ECD" w14:textId="3E4D8147" w:rsidR="000A5286" w:rsidRPr="000A5286" w:rsidRDefault="000A5286" w:rsidP="00CF016D">
      <w:pPr>
        <w:rPr>
          <w:rFonts w:eastAsia="Times New Roman" w:cstheme="minorHAnsi"/>
        </w:rPr>
      </w:pPr>
      <w:r w:rsidRPr="000A5286">
        <w:rPr>
          <w:rFonts w:eastAsia="Times New Roman" w:cstheme="minorHAnsi"/>
        </w:rPr>
        <w:t>Similarly, F</w:t>
      </w:r>
      <w:r w:rsidR="00814261">
        <w:rPr>
          <w:rFonts w:eastAsia="Times New Roman" w:cstheme="minorHAnsi"/>
        </w:rPr>
        <w:t>P</w:t>
      </w:r>
      <w:r w:rsidRPr="000A5286">
        <w:rPr>
          <w:rFonts w:eastAsia="Times New Roman" w:cstheme="minorHAnsi"/>
        </w:rPr>
        <w:t xml:space="preserve"> cases of cancer refer to a negative patient tested as positive. In that case, further examinations will be applied, and if the patient is, in fact, healthy, that would eventually come out in later examinations. In cases of F</w:t>
      </w:r>
      <w:r w:rsidR="00710E16">
        <w:rPr>
          <w:rFonts w:eastAsia="Times New Roman" w:cstheme="minorHAnsi"/>
        </w:rPr>
        <w:t>N</w:t>
      </w:r>
      <w:r w:rsidRPr="000A5286">
        <w:rPr>
          <w:rFonts w:eastAsia="Times New Roman" w:cstheme="minorHAnsi"/>
        </w:rPr>
        <w:t xml:space="preserve">, the patients will be notified to return home instead of starting treatment. That is precisely why we would like to avoid that option as much as possible. </w:t>
      </w:r>
    </w:p>
    <w:p w14:paraId="39274C2D" w14:textId="77777777" w:rsidR="000A5286" w:rsidRPr="000A5286" w:rsidRDefault="000A5286" w:rsidP="000A5286">
      <w:pPr>
        <w:rPr>
          <w:rFonts w:eastAsia="Times New Roman" w:cstheme="minorHAnsi"/>
        </w:rPr>
      </w:pPr>
      <w:r w:rsidRPr="000A5286">
        <w:rPr>
          <w:rFonts w:eastAsia="Times New Roman" w:cstheme="minorHAnsi"/>
        </w:rPr>
        <w:t>First, we must explain the dataset’s attributes (The detailed list of parameters is in appendix 1). Bear in mind that not all mushrooms parameters are alike, and neither are cancer tumors. Some are very easy to recognize as they rely on measuring skills anyone has, such as perspective(wide, narrow) or colors (red, white, yellow).</w:t>
      </w:r>
    </w:p>
    <w:p w14:paraId="33A21BB0" w14:textId="4AF55CE5" w:rsidR="000A5286" w:rsidRPr="000A5286" w:rsidRDefault="000A5286" w:rsidP="000A5286">
      <w:pPr>
        <w:rPr>
          <w:rFonts w:eastAsia="Times New Roman" w:cstheme="minorHAnsi"/>
        </w:rPr>
      </w:pPr>
      <w:r w:rsidRPr="000A5286">
        <w:rPr>
          <w:rFonts w:eastAsia="Times New Roman" w:cstheme="minorHAnsi"/>
        </w:rPr>
        <w:t xml:space="preserve">However, some parameters require a much broader knowledge. For example, the mushroom’s population parameter requires knowing whether a mushroom is common or rare; that kind of information is only at the hand of </w:t>
      </w:r>
      <w:r w:rsidR="00814261">
        <w:rPr>
          <w:rFonts w:eastAsia="Times New Roman" w:cstheme="minorHAnsi"/>
        </w:rPr>
        <w:t xml:space="preserve">a </w:t>
      </w:r>
      <w:r w:rsidRPr="000A5286">
        <w:rPr>
          <w:rFonts w:eastAsia="Times New Roman" w:cstheme="minorHAnsi"/>
        </w:rPr>
        <w:t xml:space="preserve">real expert. </w:t>
      </w:r>
    </w:p>
    <w:p w14:paraId="6D0CF165" w14:textId="77777777" w:rsidR="000A5286" w:rsidRPr="000A5286" w:rsidRDefault="000A5286" w:rsidP="000A5286">
      <w:pPr>
        <w:rPr>
          <w:rFonts w:eastAsia="Times New Roman" w:cstheme="minorHAnsi"/>
        </w:rPr>
      </w:pPr>
      <w:r w:rsidRPr="000A5286">
        <w:rPr>
          <w:rFonts w:eastAsia="Times New Roman" w:cstheme="minorHAnsi"/>
        </w:rPr>
        <w:t>We hypothesize that if a person tries to classify parameters beyond his level, he will have to guess their value. We will try to determine what approach is better and under what circumstances. Is it better to decide only by parameters one is a hundred percent positive about, or is it better to make a guess, as wild as that guess would be? What would be the worst-case scenario? How would that answer change depending on the percentage of errors one might make?</w:t>
      </w:r>
    </w:p>
    <w:p w14:paraId="1A010905" w14:textId="156883AE" w:rsidR="00C72C57" w:rsidRPr="007808D4" w:rsidRDefault="000A5286" w:rsidP="000A5286">
      <w:pPr>
        <w:rPr>
          <w:rFonts w:cstheme="minorHAnsi"/>
        </w:rPr>
      </w:pPr>
      <w:r w:rsidRPr="000A5286">
        <w:rPr>
          <w:rFonts w:eastAsia="Times New Roman" w:cstheme="minorHAnsi"/>
        </w:rPr>
        <w:t xml:space="preserve">We have categorized the parameters into three complexity levels based on how difficult it will be to determine their value—one being the </w:t>
      </w:r>
      <w:r w:rsidR="00814261" w:rsidRPr="000A5286">
        <w:rPr>
          <w:rFonts w:eastAsia="Times New Roman" w:cstheme="minorHAnsi"/>
        </w:rPr>
        <w:t>simplest</w:t>
      </w:r>
      <w:r w:rsidRPr="000A5286">
        <w:rPr>
          <w:rFonts w:eastAsia="Times New Roman" w:cstheme="minorHAnsi"/>
        </w:rPr>
        <w:t xml:space="preserve"> </w:t>
      </w:r>
      <w:r w:rsidR="00814261">
        <w:rPr>
          <w:rFonts w:eastAsia="Times New Roman" w:cstheme="minorHAnsi"/>
        </w:rPr>
        <w:t xml:space="preserve">(layman) </w:t>
      </w:r>
      <w:r w:rsidRPr="000A5286">
        <w:rPr>
          <w:rFonts w:eastAsia="Times New Roman" w:cstheme="minorHAnsi"/>
        </w:rPr>
        <w:t>level</w:t>
      </w:r>
      <w:r w:rsidR="00814261">
        <w:rPr>
          <w:rFonts w:eastAsia="Times New Roman" w:cstheme="minorHAnsi"/>
        </w:rPr>
        <w:t>(1)</w:t>
      </w:r>
      <w:r w:rsidRPr="000A5286">
        <w:rPr>
          <w:rFonts w:eastAsia="Times New Roman" w:cstheme="minorHAnsi"/>
        </w:rPr>
        <w:t>, two being the amateur level</w:t>
      </w:r>
      <w:r w:rsidR="00E34000">
        <w:rPr>
          <w:rFonts w:eastAsia="Times New Roman" w:cstheme="minorHAnsi"/>
        </w:rPr>
        <w:t>(2)</w:t>
      </w:r>
      <w:r w:rsidRPr="000A5286">
        <w:rPr>
          <w:rFonts w:eastAsia="Times New Roman" w:cstheme="minorHAnsi"/>
        </w:rPr>
        <w:t>, and three</w:t>
      </w:r>
      <w:r w:rsidR="00CF016D">
        <w:rPr>
          <w:rFonts w:eastAsia="Times New Roman" w:cstheme="minorHAnsi"/>
        </w:rPr>
        <w:t xml:space="preserve"> </w:t>
      </w:r>
      <w:r w:rsidR="00CF016D" w:rsidRPr="000A5286">
        <w:rPr>
          <w:rFonts w:eastAsia="Times New Roman" w:cstheme="minorHAnsi"/>
        </w:rPr>
        <w:t>the</w:t>
      </w:r>
      <w:r w:rsidRPr="000A5286">
        <w:rPr>
          <w:rFonts w:eastAsia="Times New Roman" w:cstheme="minorHAnsi"/>
        </w:rPr>
        <w:t xml:space="preserve"> expert level</w:t>
      </w:r>
      <w:r w:rsidR="00E34000">
        <w:rPr>
          <w:rFonts w:eastAsia="Times New Roman" w:cstheme="minorHAnsi"/>
        </w:rPr>
        <w:t>(3)</w:t>
      </w:r>
      <w:r w:rsidRPr="000A5286">
        <w:rPr>
          <w:rFonts w:eastAsia="Times New Roman" w:cstheme="minorHAnsi"/>
        </w:rPr>
        <w:t>.</w:t>
      </w:r>
    </w:p>
    <w:tbl>
      <w:tblPr>
        <w:tblStyle w:val="a5"/>
        <w:tblpPr w:leftFromText="180" w:rightFromText="180" w:vertAnchor="text" w:horzAnchor="margin" w:tblpY="816"/>
        <w:tblW w:w="0" w:type="auto"/>
        <w:tblLook w:val="04A0" w:firstRow="1" w:lastRow="0" w:firstColumn="1" w:lastColumn="0" w:noHBand="0" w:noVBand="1"/>
      </w:tblPr>
      <w:tblGrid>
        <w:gridCol w:w="1110"/>
        <w:gridCol w:w="4272"/>
        <w:gridCol w:w="3968"/>
      </w:tblGrid>
      <w:tr w:rsidR="00C72C57" w:rsidRPr="007808D4" w14:paraId="50370BFD" w14:textId="77777777" w:rsidTr="009F0734">
        <w:tc>
          <w:tcPr>
            <w:tcW w:w="1110" w:type="dxa"/>
          </w:tcPr>
          <w:p w14:paraId="3B4C65B8" w14:textId="77777777" w:rsidR="00C72C57" w:rsidRPr="007808D4" w:rsidRDefault="00C72C57" w:rsidP="00C75D33">
            <w:pPr>
              <w:rPr>
                <w:rFonts w:cstheme="minorHAnsi"/>
              </w:rPr>
            </w:pPr>
            <w:r w:rsidRPr="007808D4">
              <w:rPr>
                <w:rFonts w:cstheme="minorHAnsi"/>
              </w:rPr>
              <w:lastRenderedPageBreak/>
              <w:t>No.</w:t>
            </w:r>
          </w:p>
        </w:tc>
        <w:tc>
          <w:tcPr>
            <w:tcW w:w="4272" w:type="dxa"/>
          </w:tcPr>
          <w:p w14:paraId="7CE7118A" w14:textId="77777777" w:rsidR="00C72C57" w:rsidRPr="007808D4" w:rsidRDefault="00C72C57" w:rsidP="00C75D33">
            <w:pPr>
              <w:rPr>
                <w:rFonts w:cstheme="minorHAnsi"/>
              </w:rPr>
            </w:pPr>
            <w:r w:rsidRPr="007808D4">
              <w:rPr>
                <w:rFonts w:cstheme="minorHAnsi"/>
              </w:rPr>
              <w:t>Name</w:t>
            </w:r>
          </w:p>
        </w:tc>
        <w:tc>
          <w:tcPr>
            <w:tcW w:w="3968" w:type="dxa"/>
          </w:tcPr>
          <w:p w14:paraId="4798E932" w14:textId="77777777" w:rsidR="00C72C57" w:rsidRPr="007808D4" w:rsidRDefault="00C72C57" w:rsidP="00C75D33">
            <w:pPr>
              <w:rPr>
                <w:rFonts w:cstheme="minorHAnsi"/>
              </w:rPr>
            </w:pPr>
            <w:r w:rsidRPr="007808D4">
              <w:rPr>
                <w:rFonts w:cstheme="minorHAnsi"/>
              </w:rPr>
              <w:t>Level</w:t>
            </w:r>
          </w:p>
        </w:tc>
      </w:tr>
      <w:tr w:rsidR="00C72C57" w:rsidRPr="007808D4" w14:paraId="234F6530" w14:textId="77777777" w:rsidTr="009F0734">
        <w:tc>
          <w:tcPr>
            <w:tcW w:w="1110" w:type="dxa"/>
          </w:tcPr>
          <w:p w14:paraId="6AD3C72B" w14:textId="77777777" w:rsidR="00C72C57" w:rsidRPr="007808D4" w:rsidRDefault="00C72C57" w:rsidP="00C75D33">
            <w:pPr>
              <w:rPr>
                <w:rFonts w:cstheme="minorHAnsi"/>
              </w:rPr>
            </w:pPr>
            <w:r w:rsidRPr="007808D4">
              <w:rPr>
                <w:rFonts w:cstheme="minorHAnsi"/>
              </w:rPr>
              <w:t>1</w:t>
            </w:r>
          </w:p>
        </w:tc>
        <w:tc>
          <w:tcPr>
            <w:tcW w:w="4272" w:type="dxa"/>
          </w:tcPr>
          <w:p w14:paraId="598CA9CA" w14:textId="77777777" w:rsidR="00C72C57" w:rsidRPr="007808D4" w:rsidRDefault="00C72C57" w:rsidP="00C75D33">
            <w:pPr>
              <w:rPr>
                <w:rFonts w:cstheme="minorHAnsi"/>
              </w:rPr>
            </w:pPr>
            <w:r w:rsidRPr="007808D4">
              <w:rPr>
                <w:rFonts w:cstheme="minorHAnsi"/>
              </w:rPr>
              <w:t>cap-shape</w:t>
            </w:r>
          </w:p>
        </w:tc>
        <w:tc>
          <w:tcPr>
            <w:tcW w:w="3968" w:type="dxa"/>
          </w:tcPr>
          <w:p w14:paraId="045A9D40" w14:textId="77777777" w:rsidR="00C72C57" w:rsidRPr="007808D4" w:rsidRDefault="00C72C57" w:rsidP="00C75D33">
            <w:pPr>
              <w:rPr>
                <w:rFonts w:cstheme="minorHAnsi"/>
              </w:rPr>
            </w:pPr>
            <w:r w:rsidRPr="007808D4">
              <w:rPr>
                <w:rFonts w:cstheme="minorHAnsi"/>
              </w:rPr>
              <w:t>2</w:t>
            </w:r>
          </w:p>
        </w:tc>
      </w:tr>
      <w:tr w:rsidR="00C72C57" w:rsidRPr="007808D4" w14:paraId="2B6B8487" w14:textId="77777777" w:rsidTr="009F0734">
        <w:tc>
          <w:tcPr>
            <w:tcW w:w="1110" w:type="dxa"/>
          </w:tcPr>
          <w:p w14:paraId="37E99A1C" w14:textId="77777777" w:rsidR="00C72C57" w:rsidRPr="007808D4" w:rsidRDefault="00C72C57" w:rsidP="00C75D33">
            <w:pPr>
              <w:rPr>
                <w:rFonts w:cstheme="minorHAnsi"/>
              </w:rPr>
            </w:pPr>
            <w:r w:rsidRPr="007808D4">
              <w:rPr>
                <w:rFonts w:cstheme="minorHAnsi"/>
              </w:rPr>
              <w:t>2</w:t>
            </w:r>
          </w:p>
        </w:tc>
        <w:tc>
          <w:tcPr>
            <w:tcW w:w="4272" w:type="dxa"/>
          </w:tcPr>
          <w:p w14:paraId="17C9FC71" w14:textId="77777777" w:rsidR="00C72C57" w:rsidRPr="007808D4" w:rsidRDefault="00C72C57" w:rsidP="00C75D33">
            <w:pPr>
              <w:rPr>
                <w:rFonts w:cstheme="minorHAnsi"/>
              </w:rPr>
            </w:pPr>
            <w:r w:rsidRPr="007808D4">
              <w:rPr>
                <w:rFonts w:cstheme="minorHAnsi"/>
              </w:rPr>
              <w:t>cap-surface</w:t>
            </w:r>
          </w:p>
        </w:tc>
        <w:tc>
          <w:tcPr>
            <w:tcW w:w="3968" w:type="dxa"/>
          </w:tcPr>
          <w:p w14:paraId="3AE62D7A" w14:textId="77777777" w:rsidR="00C72C57" w:rsidRPr="007808D4" w:rsidRDefault="00C72C57" w:rsidP="00C75D33">
            <w:pPr>
              <w:rPr>
                <w:rFonts w:cstheme="minorHAnsi"/>
              </w:rPr>
            </w:pPr>
            <w:r w:rsidRPr="007808D4">
              <w:rPr>
                <w:rFonts w:cstheme="minorHAnsi"/>
              </w:rPr>
              <w:t>3</w:t>
            </w:r>
          </w:p>
        </w:tc>
      </w:tr>
      <w:tr w:rsidR="00C72C57" w:rsidRPr="007808D4" w14:paraId="5FCA834B" w14:textId="77777777" w:rsidTr="009F0734">
        <w:tc>
          <w:tcPr>
            <w:tcW w:w="1110" w:type="dxa"/>
          </w:tcPr>
          <w:p w14:paraId="56C7F566" w14:textId="77777777" w:rsidR="00C72C57" w:rsidRPr="007808D4" w:rsidRDefault="00C72C57" w:rsidP="00C75D33">
            <w:pPr>
              <w:rPr>
                <w:rFonts w:cstheme="minorHAnsi"/>
              </w:rPr>
            </w:pPr>
            <w:r w:rsidRPr="007808D4">
              <w:rPr>
                <w:rFonts w:cstheme="minorHAnsi"/>
              </w:rPr>
              <w:t>3</w:t>
            </w:r>
          </w:p>
        </w:tc>
        <w:tc>
          <w:tcPr>
            <w:tcW w:w="4272" w:type="dxa"/>
          </w:tcPr>
          <w:p w14:paraId="501E3966" w14:textId="77777777" w:rsidR="00C72C57" w:rsidRPr="007808D4" w:rsidRDefault="00C72C57" w:rsidP="00C75D33">
            <w:pPr>
              <w:rPr>
                <w:rFonts w:cstheme="minorHAnsi"/>
              </w:rPr>
            </w:pPr>
            <w:r w:rsidRPr="007808D4">
              <w:rPr>
                <w:rFonts w:cstheme="minorHAnsi"/>
              </w:rPr>
              <w:t>cap-color</w:t>
            </w:r>
          </w:p>
        </w:tc>
        <w:tc>
          <w:tcPr>
            <w:tcW w:w="3968" w:type="dxa"/>
          </w:tcPr>
          <w:p w14:paraId="328CD4BF" w14:textId="77777777" w:rsidR="00C72C57" w:rsidRPr="007808D4" w:rsidRDefault="00C72C57" w:rsidP="00C75D33">
            <w:pPr>
              <w:rPr>
                <w:rFonts w:cstheme="minorHAnsi"/>
              </w:rPr>
            </w:pPr>
            <w:r w:rsidRPr="007808D4">
              <w:rPr>
                <w:rFonts w:cstheme="minorHAnsi"/>
              </w:rPr>
              <w:t>1</w:t>
            </w:r>
          </w:p>
        </w:tc>
      </w:tr>
      <w:tr w:rsidR="00C72C57" w:rsidRPr="007808D4" w14:paraId="1A30C5C2" w14:textId="77777777" w:rsidTr="009F0734">
        <w:tc>
          <w:tcPr>
            <w:tcW w:w="1110" w:type="dxa"/>
          </w:tcPr>
          <w:p w14:paraId="771BC144" w14:textId="77777777" w:rsidR="00C72C57" w:rsidRPr="007808D4" w:rsidRDefault="00C72C57" w:rsidP="00C75D33">
            <w:pPr>
              <w:rPr>
                <w:rFonts w:cstheme="minorHAnsi"/>
              </w:rPr>
            </w:pPr>
            <w:r w:rsidRPr="007808D4">
              <w:rPr>
                <w:rFonts w:cstheme="minorHAnsi"/>
              </w:rPr>
              <w:t>4</w:t>
            </w:r>
          </w:p>
        </w:tc>
        <w:tc>
          <w:tcPr>
            <w:tcW w:w="4272" w:type="dxa"/>
          </w:tcPr>
          <w:p w14:paraId="7ED2328E" w14:textId="77777777" w:rsidR="00C72C57" w:rsidRPr="007808D4" w:rsidRDefault="00C72C57" w:rsidP="00C75D33">
            <w:pPr>
              <w:rPr>
                <w:rFonts w:cstheme="minorHAnsi"/>
                <w:rtl/>
              </w:rPr>
            </w:pPr>
            <w:r w:rsidRPr="007808D4">
              <w:rPr>
                <w:rFonts w:cstheme="minorHAnsi"/>
              </w:rPr>
              <w:t>bruises</w:t>
            </w:r>
          </w:p>
        </w:tc>
        <w:tc>
          <w:tcPr>
            <w:tcW w:w="3968" w:type="dxa"/>
          </w:tcPr>
          <w:p w14:paraId="60EA5E4E" w14:textId="77777777" w:rsidR="00C72C57" w:rsidRPr="007808D4" w:rsidRDefault="00C72C57" w:rsidP="00C75D33">
            <w:pPr>
              <w:rPr>
                <w:rFonts w:cstheme="minorHAnsi"/>
              </w:rPr>
            </w:pPr>
            <w:r w:rsidRPr="007808D4">
              <w:rPr>
                <w:rFonts w:cstheme="minorHAnsi"/>
              </w:rPr>
              <w:t>1</w:t>
            </w:r>
          </w:p>
        </w:tc>
      </w:tr>
      <w:tr w:rsidR="00C72C57" w:rsidRPr="007808D4" w14:paraId="620888B5" w14:textId="77777777" w:rsidTr="009F0734">
        <w:tc>
          <w:tcPr>
            <w:tcW w:w="1110" w:type="dxa"/>
          </w:tcPr>
          <w:p w14:paraId="5C1F5AC6" w14:textId="77777777" w:rsidR="00C72C57" w:rsidRPr="007808D4" w:rsidRDefault="00C72C57" w:rsidP="00C75D33">
            <w:pPr>
              <w:rPr>
                <w:rFonts w:cstheme="minorHAnsi"/>
              </w:rPr>
            </w:pPr>
            <w:r w:rsidRPr="007808D4">
              <w:rPr>
                <w:rFonts w:cstheme="minorHAnsi"/>
              </w:rPr>
              <w:t>5</w:t>
            </w:r>
          </w:p>
        </w:tc>
        <w:tc>
          <w:tcPr>
            <w:tcW w:w="4272" w:type="dxa"/>
          </w:tcPr>
          <w:p w14:paraId="39EA39B8" w14:textId="77777777" w:rsidR="00C72C57" w:rsidRPr="007808D4" w:rsidRDefault="00C72C57" w:rsidP="00C75D33">
            <w:pPr>
              <w:rPr>
                <w:rFonts w:cstheme="minorHAnsi"/>
              </w:rPr>
            </w:pPr>
            <w:r w:rsidRPr="007808D4">
              <w:rPr>
                <w:rFonts w:cstheme="minorHAnsi"/>
              </w:rPr>
              <w:t>odor</w:t>
            </w:r>
          </w:p>
        </w:tc>
        <w:tc>
          <w:tcPr>
            <w:tcW w:w="3968" w:type="dxa"/>
          </w:tcPr>
          <w:p w14:paraId="69B50EE0" w14:textId="77777777" w:rsidR="00C72C57" w:rsidRPr="007808D4" w:rsidRDefault="00C72C57" w:rsidP="00C75D33">
            <w:pPr>
              <w:rPr>
                <w:rFonts w:cstheme="minorHAnsi"/>
              </w:rPr>
            </w:pPr>
            <w:r w:rsidRPr="007808D4">
              <w:rPr>
                <w:rFonts w:cstheme="minorHAnsi"/>
              </w:rPr>
              <w:t>3</w:t>
            </w:r>
          </w:p>
        </w:tc>
      </w:tr>
      <w:tr w:rsidR="00C72C57" w:rsidRPr="007808D4" w14:paraId="1679EE60" w14:textId="77777777" w:rsidTr="009F0734">
        <w:tc>
          <w:tcPr>
            <w:tcW w:w="1110" w:type="dxa"/>
          </w:tcPr>
          <w:p w14:paraId="7C715FB7" w14:textId="77777777" w:rsidR="00C72C57" w:rsidRPr="007808D4" w:rsidRDefault="00C72C57" w:rsidP="00C75D33">
            <w:pPr>
              <w:rPr>
                <w:rFonts w:cstheme="minorHAnsi"/>
              </w:rPr>
            </w:pPr>
            <w:r w:rsidRPr="007808D4">
              <w:rPr>
                <w:rFonts w:cstheme="minorHAnsi"/>
              </w:rPr>
              <w:t>6</w:t>
            </w:r>
          </w:p>
        </w:tc>
        <w:tc>
          <w:tcPr>
            <w:tcW w:w="4272" w:type="dxa"/>
          </w:tcPr>
          <w:p w14:paraId="2471F920" w14:textId="77777777" w:rsidR="00C72C57" w:rsidRPr="007808D4" w:rsidRDefault="00C72C57" w:rsidP="00C75D33">
            <w:pPr>
              <w:rPr>
                <w:rFonts w:cstheme="minorHAnsi"/>
              </w:rPr>
            </w:pPr>
            <w:r w:rsidRPr="007808D4">
              <w:rPr>
                <w:rFonts w:cstheme="minorHAnsi"/>
              </w:rPr>
              <w:t>gill-attachment</w:t>
            </w:r>
          </w:p>
        </w:tc>
        <w:tc>
          <w:tcPr>
            <w:tcW w:w="3968" w:type="dxa"/>
          </w:tcPr>
          <w:p w14:paraId="436F0E07" w14:textId="77777777" w:rsidR="00C72C57" w:rsidRPr="007808D4" w:rsidRDefault="00C72C57" w:rsidP="00C75D33">
            <w:pPr>
              <w:rPr>
                <w:rFonts w:cstheme="minorHAnsi"/>
              </w:rPr>
            </w:pPr>
            <w:r w:rsidRPr="007808D4">
              <w:rPr>
                <w:rFonts w:cstheme="minorHAnsi"/>
              </w:rPr>
              <w:t>3</w:t>
            </w:r>
          </w:p>
        </w:tc>
      </w:tr>
      <w:tr w:rsidR="00C72C57" w:rsidRPr="007808D4" w14:paraId="243976B5" w14:textId="77777777" w:rsidTr="009F0734">
        <w:tc>
          <w:tcPr>
            <w:tcW w:w="1110" w:type="dxa"/>
          </w:tcPr>
          <w:p w14:paraId="5EBA8575" w14:textId="77777777" w:rsidR="00C72C57" w:rsidRPr="007808D4" w:rsidRDefault="00C72C57" w:rsidP="00C75D33">
            <w:pPr>
              <w:rPr>
                <w:rFonts w:cstheme="minorHAnsi"/>
              </w:rPr>
            </w:pPr>
            <w:r w:rsidRPr="007808D4">
              <w:rPr>
                <w:rFonts w:cstheme="minorHAnsi"/>
              </w:rPr>
              <w:t>7</w:t>
            </w:r>
          </w:p>
        </w:tc>
        <w:tc>
          <w:tcPr>
            <w:tcW w:w="4272" w:type="dxa"/>
          </w:tcPr>
          <w:p w14:paraId="349EB644" w14:textId="77777777" w:rsidR="00C72C57" w:rsidRPr="007808D4" w:rsidRDefault="00C72C57" w:rsidP="00C75D33">
            <w:pPr>
              <w:rPr>
                <w:rFonts w:cstheme="minorHAnsi"/>
              </w:rPr>
            </w:pPr>
            <w:r w:rsidRPr="007808D4">
              <w:rPr>
                <w:rFonts w:cstheme="minorHAnsi"/>
              </w:rPr>
              <w:t>gill-spacing</w:t>
            </w:r>
          </w:p>
        </w:tc>
        <w:tc>
          <w:tcPr>
            <w:tcW w:w="3968" w:type="dxa"/>
          </w:tcPr>
          <w:p w14:paraId="47C32399" w14:textId="77777777" w:rsidR="00C72C57" w:rsidRPr="007808D4" w:rsidRDefault="00C72C57" w:rsidP="00C75D33">
            <w:pPr>
              <w:rPr>
                <w:rFonts w:cstheme="minorHAnsi"/>
              </w:rPr>
            </w:pPr>
            <w:r w:rsidRPr="007808D4">
              <w:rPr>
                <w:rFonts w:cstheme="minorHAnsi"/>
              </w:rPr>
              <w:t>1</w:t>
            </w:r>
          </w:p>
        </w:tc>
      </w:tr>
      <w:tr w:rsidR="00C72C57" w:rsidRPr="007808D4" w14:paraId="4DEB51DD" w14:textId="77777777" w:rsidTr="009F0734">
        <w:tc>
          <w:tcPr>
            <w:tcW w:w="1110" w:type="dxa"/>
          </w:tcPr>
          <w:p w14:paraId="4B8BB43A" w14:textId="77777777" w:rsidR="00C72C57" w:rsidRPr="007808D4" w:rsidRDefault="00C72C57" w:rsidP="00C75D33">
            <w:pPr>
              <w:rPr>
                <w:rFonts w:cstheme="minorHAnsi"/>
              </w:rPr>
            </w:pPr>
            <w:r w:rsidRPr="007808D4">
              <w:rPr>
                <w:rFonts w:cstheme="minorHAnsi"/>
              </w:rPr>
              <w:t>8</w:t>
            </w:r>
          </w:p>
        </w:tc>
        <w:tc>
          <w:tcPr>
            <w:tcW w:w="4272" w:type="dxa"/>
          </w:tcPr>
          <w:p w14:paraId="498DF0EF" w14:textId="77777777" w:rsidR="00C72C57" w:rsidRPr="007808D4" w:rsidRDefault="00C72C57" w:rsidP="00C75D33">
            <w:pPr>
              <w:rPr>
                <w:rFonts w:cstheme="minorHAnsi"/>
              </w:rPr>
            </w:pPr>
            <w:r w:rsidRPr="007808D4">
              <w:rPr>
                <w:rFonts w:cstheme="minorHAnsi"/>
              </w:rPr>
              <w:t>gill-size</w:t>
            </w:r>
          </w:p>
        </w:tc>
        <w:tc>
          <w:tcPr>
            <w:tcW w:w="3968" w:type="dxa"/>
          </w:tcPr>
          <w:p w14:paraId="6560CED3" w14:textId="77777777" w:rsidR="00C72C57" w:rsidRPr="007808D4" w:rsidRDefault="00C72C57" w:rsidP="00C75D33">
            <w:pPr>
              <w:rPr>
                <w:rFonts w:cstheme="minorHAnsi"/>
              </w:rPr>
            </w:pPr>
            <w:r w:rsidRPr="007808D4">
              <w:rPr>
                <w:rFonts w:cstheme="minorHAnsi"/>
              </w:rPr>
              <w:t>2</w:t>
            </w:r>
          </w:p>
        </w:tc>
      </w:tr>
      <w:tr w:rsidR="00C72C57" w:rsidRPr="007808D4" w14:paraId="7309F12B" w14:textId="77777777" w:rsidTr="009F0734">
        <w:tc>
          <w:tcPr>
            <w:tcW w:w="1110" w:type="dxa"/>
          </w:tcPr>
          <w:p w14:paraId="57B063A0" w14:textId="77777777" w:rsidR="00C72C57" w:rsidRPr="007808D4" w:rsidRDefault="00C72C57" w:rsidP="00C75D33">
            <w:pPr>
              <w:rPr>
                <w:rFonts w:cstheme="minorHAnsi"/>
              </w:rPr>
            </w:pPr>
            <w:r w:rsidRPr="007808D4">
              <w:rPr>
                <w:rFonts w:cstheme="minorHAnsi"/>
              </w:rPr>
              <w:t>9</w:t>
            </w:r>
          </w:p>
        </w:tc>
        <w:tc>
          <w:tcPr>
            <w:tcW w:w="4272" w:type="dxa"/>
          </w:tcPr>
          <w:p w14:paraId="24EAD0E3" w14:textId="77777777" w:rsidR="00C72C57" w:rsidRPr="007808D4" w:rsidRDefault="00C72C57" w:rsidP="00C75D33">
            <w:pPr>
              <w:rPr>
                <w:rFonts w:cstheme="minorHAnsi"/>
              </w:rPr>
            </w:pPr>
            <w:r w:rsidRPr="007808D4">
              <w:rPr>
                <w:rFonts w:cstheme="minorHAnsi"/>
              </w:rPr>
              <w:t>gill-color</w:t>
            </w:r>
          </w:p>
        </w:tc>
        <w:tc>
          <w:tcPr>
            <w:tcW w:w="3968" w:type="dxa"/>
          </w:tcPr>
          <w:p w14:paraId="5F5C4D2F" w14:textId="77777777" w:rsidR="00C72C57" w:rsidRPr="007808D4" w:rsidRDefault="00C72C57" w:rsidP="00C75D33">
            <w:pPr>
              <w:rPr>
                <w:rFonts w:cstheme="minorHAnsi"/>
              </w:rPr>
            </w:pPr>
            <w:r w:rsidRPr="007808D4">
              <w:rPr>
                <w:rFonts w:cstheme="minorHAnsi"/>
              </w:rPr>
              <w:t>1</w:t>
            </w:r>
          </w:p>
        </w:tc>
      </w:tr>
      <w:tr w:rsidR="00C72C57" w:rsidRPr="007808D4" w14:paraId="3BAA4076" w14:textId="77777777" w:rsidTr="009F0734">
        <w:tc>
          <w:tcPr>
            <w:tcW w:w="1110" w:type="dxa"/>
          </w:tcPr>
          <w:p w14:paraId="5F75EA71" w14:textId="77777777" w:rsidR="00C72C57" w:rsidRPr="007808D4" w:rsidRDefault="00C72C57" w:rsidP="00C75D33">
            <w:pPr>
              <w:rPr>
                <w:rFonts w:cstheme="minorHAnsi"/>
              </w:rPr>
            </w:pPr>
            <w:r w:rsidRPr="007808D4">
              <w:rPr>
                <w:rFonts w:cstheme="minorHAnsi"/>
              </w:rPr>
              <w:t>10</w:t>
            </w:r>
          </w:p>
        </w:tc>
        <w:tc>
          <w:tcPr>
            <w:tcW w:w="4272" w:type="dxa"/>
          </w:tcPr>
          <w:p w14:paraId="49AFD993" w14:textId="77777777" w:rsidR="00C72C57" w:rsidRPr="007808D4" w:rsidRDefault="00C72C57" w:rsidP="00C75D33">
            <w:pPr>
              <w:rPr>
                <w:rFonts w:cstheme="minorHAnsi"/>
              </w:rPr>
            </w:pPr>
            <w:r w:rsidRPr="007808D4">
              <w:rPr>
                <w:rFonts w:cstheme="minorHAnsi"/>
              </w:rPr>
              <w:t>stalk-shape</w:t>
            </w:r>
          </w:p>
        </w:tc>
        <w:tc>
          <w:tcPr>
            <w:tcW w:w="3968" w:type="dxa"/>
          </w:tcPr>
          <w:p w14:paraId="7A3AC526" w14:textId="77777777" w:rsidR="00C72C57" w:rsidRPr="007808D4" w:rsidRDefault="00C72C57" w:rsidP="00C75D33">
            <w:pPr>
              <w:rPr>
                <w:rFonts w:cstheme="minorHAnsi"/>
              </w:rPr>
            </w:pPr>
            <w:r w:rsidRPr="007808D4">
              <w:rPr>
                <w:rFonts w:cstheme="minorHAnsi"/>
              </w:rPr>
              <w:t>1</w:t>
            </w:r>
          </w:p>
        </w:tc>
      </w:tr>
      <w:tr w:rsidR="00C72C57" w:rsidRPr="007808D4" w14:paraId="0A7A86FE" w14:textId="77777777" w:rsidTr="009F0734">
        <w:tc>
          <w:tcPr>
            <w:tcW w:w="1110" w:type="dxa"/>
          </w:tcPr>
          <w:p w14:paraId="0D77B9E0" w14:textId="77777777" w:rsidR="00C72C57" w:rsidRPr="007808D4" w:rsidRDefault="00C72C57" w:rsidP="00C75D33">
            <w:pPr>
              <w:rPr>
                <w:rFonts w:cstheme="minorHAnsi"/>
              </w:rPr>
            </w:pPr>
            <w:r w:rsidRPr="007808D4">
              <w:rPr>
                <w:rFonts w:cstheme="minorHAnsi"/>
              </w:rPr>
              <w:t>11</w:t>
            </w:r>
          </w:p>
        </w:tc>
        <w:tc>
          <w:tcPr>
            <w:tcW w:w="4272" w:type="dxa"/>
          </w:tcPr>
          <w:p w14:paraId="45227308" w14:textId="77777777" w:rsidR="00C72C57" w:rsidRPr="007808D4" w:rsidRDefault="00C72C57" w:rsidP="00C75D33">
            <w:pPr>
              <w:rPr>
                <w:rFonts w:cstheme="minorHAnsi"/>
              </w:rPr>
            </w:pPr>
            <w:r w:rsidRPr="007808D4">
              <w:rPr>
                <w:rFonts w:cstheme="minorHAnsi"/>
              </w:rPr>
              <w:t>stalk-root</w:t>
            </w:r>
          </w:p>
        </w:tc>
        <w:tc>
          <w:tcPr>
            <w:tcW w:w="3968" w:type="dxa"/>
          </w:tcPr>
          <w:p w14:paraId="55A3DDA3" w14:textId="77777777" w:rsidR="00C72C57" w:rsidRPr="007808D4" w:rsidRDefault="00C72C57" w:rsidP="00C75D33">
            <w:pPr>
              <w:rPr>
                <w:rFonts w:cstheme="minorHAnsi"/>
              </w:rPr>
            </w:pPr>
            <w:r w:rsidRPr="007808D4">
              <w:rPr>
                <w:rFonts w:cstheme="minorHAnsi"/>
              </w:rPr>
              <w:t>2</w:t>
            </w:r>
          </w:p>
        </w:tc>
      </w:tr>
      <w:tr w:rsidR="00C72C57" w:rsidRPr="007808D4" w14:paraId="3513C07B" w14:textId="77777777" w:rsidTr="009F0734">
        <w:tc>
          <w:tcPr>
            <w:tcW w:w="1110" w:type="dxa"/>
          </w:tcPr>
          <w:p w14:paraId="19996A69" w14:textId="77777777" w:rsidR="00C72C57" w:rsidRPr="007808D4" w:rsidRDefault="00C72C57" w:rsidP="00C75D33">
            <w:pPr>
              <w:rPr>
                <w:rFonts w:cstheme="minorHAnsi"/>
              </w:rPr>
            </w:pPr>
            <w:r w:rsidRPr="007808D4">
              <w:rPr>
                <w:rFonts w:cstheme="minorHAnsi"/>
              </w:rPr>
              <w:t>12</w:t>
            </w:r>
          </w:p>
        </w:tc>
        <w:tc>
          <w:tcPr>
            <w:tcW w:w="4272" w:type="dxa"/>
          </w:tcPr>
          <w:p w14:paraId="2D93F119" w14:textId="77777777" w:rsidR="00C72C57" w:rsidRPr="007808D4" w:rsidRDefault="00C72C57" w:rsidP="00C75D33">
            <w:pPr>
              <w:rPr>
                <w:rFonts w:cstheme="minorHAnsi"/>
              </w:rPr>
            </w:pPr>
            <w:r w:rsidRPr="007808D4">
              <w:rPr>
                <w:rFonts w:cstheme="minorHAnsi"/>
              </w:rPr>
              <w:t>stalk-surface-above-ring</w:t>
            </w:r>
          </w:p>
        </w:tc>
        <w:tc>
          <w:tcPr>
            <w:tcW w:w="3968" w:type="dxa"/>
          </w:tcPr>
          <w:p w14:paraId="1F951357" w14:textId="77777777" w:rsidR="00C72C57" w:rsidRPr="007808D4" w:rsidRDefault="00C72C57" w:rsidP="00C75D33">
            <w:pPr>
              <w:rPr>
                <w:rFonts w:cstheme="minorHAnsi"/>
              </w:rPr>
            </w:pPr>
            <w:r w:rsidRPr="007808D4">
              <w:rPr>
                <w:rFonts w:cstheme="minorHAnsi"/>
              </w:rPr>
              <w:t>3</w:t>
            </w:r>
          </w:p>
        </w:tc>
      </w:tr>
      <w:tr w:rsidR="00C72C57" w:rsidRPr="007808D4" w14:paraId="31A08FB1" w14:textId="77777777" w:rsidTr="009F0734">
        <w:tc>
          <w:tcPr>
            <w:tcW w:w="1110" w:type="dxa"/>
          </w:tcPr>
          <w:p w14:paraId="51CBFA49" w14:textId="77777777" w:rsidR="00C72C57" w:rsidRPr="007808D4" w:rsidRDefault="00C72C57" w:rsidP="00C75D33">
            <w:pPr>
              <w:rPr>
                <w:rFonts w:cstheme="minorHAnsi"/>
              </w:rPr>
            </w:pPr>
            <w:r w:rsidRPr="007808D4">
              <w:rPr>
                <w:rFonts w:cstheme="minorHAnsi"/>
              </w:rPr>
              <w:t>13</w:t>
            </w:r>
          </w:p>
        </w:tc>
        <w:tc>
          <w:tcPr>
            <w:tcW w:w="4272" w:type="dxa"/>
          </w:tcPr>
          <w:p w14:paraId="194DA6ED" w14:textId="77777777" w:rsidR="00C72C57" w:rsidRPr="007808D4" w:rsidRDefault="00C72C57" w:rsidP="00C75D33">
            <w:pPr>
              <w:rPr>
                <w:rFonts w:cstheme="minorHAnsi"/>
              </w:rPr>
            </w:pPr>
            <w:r w:rsidRPr="007808D4">
              <w:rPr>
                <w:rFonts w:cstheme="minorHAnsi"/>
              </w:rPr>
              <w:t>stalk-surface-below-ring</w:t>
            </w:r>
          </w:p>
        </w:tc>
        <w:tc>
          <w:tcPr>
            <w:tcW w:w="3968" w:type="dxa"/>
          </w:tcPr>
          <w:p w14:paraId="530994DC" w14:textId="77777777" w:rsidR="00C72C57" w:rsidRPr="007808D4" w:rsidRDefault="00C72C57" w:rsidP="00C75D33">
            <w:pPr>
              <w:rPr>
                <w:rFonts w:cstheme="minorHAnsi"/>
              </w:rPr>
            </w:pPr>
            <w:r w:rsidRPr="007808D4">
              <w:rPr>
                <w:rFonts w:cstheme="minorHAnsi"/>
              </w:rPr>
              <w:t>3</w:t>
            </w:r>
          </w:p>
        </w:tc>
      </w:tr>
      <w:tr w:rsidR="00C72C57" w:rsidRPr="007808D4" w14:paraId="09ABE304" w14:textId="77777777" w:rsidTr="009F0734">
        <w:tc>
          <w:tcPr>
            <w:tcW w:w="1110" w:type="dxa"/>
          </w:tcPr>
          <w:p w14:paraId="77B555FC" w14:textId="77777777" w:rsidR="00C72C57" w:rsidRPr="007808D4" w:rsidRDefault="00C72C57" w:rsidP="00C75D33">
            <w:pPr>
              <w:rPr>
                <w:rFonts w:cstheme="minorHAnsi"/>
              </w:rPr>
            </w:pPr>
            <w:r w:rsidRPr="007808D4">
              <w:rPr>
                <w:rFonts w:cstheme="minorHAnsi"/>
              </w:rPr>
              <w:t>14</w:t>
            </w:r>
          </w:p>
        </w:tc>
        <w:tc>
          <w:tcPr>
            <w:tcW w:w="4272" w:type="dxa"/>
          </w:tcPr>
          <w:p w14:paraId="02B098D7" w14:textId="77777777" w:rsidR="00C72C57" w:rsidRPr="007808D4" w:rsidRDefault="00C72C57" w:rsidP="00C75D33">
            <w:pPr>
              <w:rPr>
                <w:rFonts w:cstheme="minorHAnsi"/>
              </w:rPr>
            </w:pPr>
            <w:r w:rsidRPr="007808D4">
              <w:rPr>
                <w:rFonts w:cstheme="minorHAnsi"/>
              </w:rPr>
              <w:t>stalk-color-above-ring</w:t>
            </w:r>
          </w:p>
        </w:tc>
        <w:tc>
          <w:tcPr>
            <w:tcW w:w="3968" w:type="dxa"/>
          </w:tcPr>
          <w:p w14:paraId="4BE41FFC" w14:textId="77777777" w:rsidR="00C72C57" w:rsidRPr="007808D4" w:rsidRDefault="00C72C57" w:rsidP="00C75D33">
            <w:pPr>
              <w:rPr>
                <w:rFonts w:cstheme="minorHAnsi"/>
              </w:rPr>
            </w:pPr>
            <w:r w:rsidRPr="007808D4">
              <w:rPr>
                <w:rFonts w:cstheme="minorHAnsi"/>
              </w:rPr>
              <w:t>1</w:t>
            </w:r>
          </w:p>
        </w:tc>
      </w:tr>
      <w:tr w:rsidR="00C72C57" w:rsidRPr="007808D4" w14:paraId="0F4FF4B1" w14:textId="77777777" w:rsidTr="009F0734">
        <w:tc>
          <w:tcPr>
            <w:tcW w:w="1110" w:type="dxa"/>
          </w:tcPr>
          <w:p w14:paraId="2230BA1E" w14:textId="77777777" w:rsidR="00C72C57" w:rsidRPr="007808D4" w:rsidRDefault="00C72C57" w:rsidP="00C75D33">
            <w:pPr>
              <w:rPr>
                <w:rFonts w:cstheme="minorHAnsi"/>
              </w:rPr>
            </w:pPr>
            <w:r w:rsidRPr="007808D4">
              <w:rPr>
                <w:rFonts w:cstheme="minorHAnsi"/>
              </w:rPr>
              <w:t>15</w:t>
            </w:r>
          </w:p>
        </w:tc>
        <w:tc>
          <w:tcPr>
            <w:tcW w:w="4272" w:type="dxa"/>
          </w:tcPr>
          <w:p w14:paraId="4260C413" w14:textId="77777777" w:rsidR="00C72C57" w:rsidRPr="007808D4" w:rsidRDefault="00C72C57" w:rsidP="00C75D33">
            <w:pPr>
              <w:rPr>
                <w:rFonts w:cstheme="minorHAnsi"/>
              </w:rPr>
            </w:pPr>
            <w:r w:rsidRPr="007808D4">
              <w:rPr>
                <w:rFonts w:cstheme="minorHAnsi"/>
              </w:rPr>
              <w:t>stalk-color-below-ring</w:t>
            </w:r>
          </w:p>
        </w:tc>
        <w:tc>
          <w:tcPr>
            <w:tcW w:w="3968" w:type="dxa"/>
          </w:tcPr>
          <w:p w14:paraId="154EE911" w14:textId="77777777" w:rsidR="00C72C57" w:rsidRPr="007808D4" w:rsidRDefault="00C72C57" w:rsidP="00C75D33">
            <w:pPr>
              <w:rPr>
                <w:rFonts w:cstheme="minorHAnsi"/>
              </w:rPr>
            </w:pPr>
            <w:r w:rsidRPr="007808D4">
              <w:rPr>
                <w:rFonts w:cstheme="minorHAnsi"/>
              </w:rPr>
              <w:t>1</w:t>
            </w:r>
          </w:p>
        </w:tc>
      </w:tr>
      <w:tr w:rsidR="00C72C57" w:rsidRPr="007808D4" w14:paraId="60613500" w14:textId="77777777" w:rsidTr="009F0734">
        <w:tc>
          <w:tcPr>
            <w:tcW w:w="1110" w:type="dxa"/>
          </w:tcPr>
          <w:p w14:paraId="096AD0AB" w14:textId="77777777" w:rsidR="00C72C57" w:rsidRPr="007808D4" w:rsidRDefault="00C72C57" w:rsidP="00C75D33">
            <w:pPr>
              <w:rPr>
                <w:rFonts w:cstheme="minorHAnsi"/>
              </w:rPr>
            </w:pPr>
            <w:r w:rsidRPr="007808D4">
              <w:rPr>
                <w:rFonts w:cstheme="minorHAnsi"/>
              </w:rPr>
              <w:t>16</w:t>
            </w:r>
          </w:p>
        </w:tc>
        <w:tc>
          <w:tcPr>
            <w:tcW w:w="4272" w:type="dxa"/>
          </w:tcPr>
          <w:p w14:paraId="61D3E398" w14:textId="77777777" w:rsidR="00C72C57" w:rsidRPr="007808D4" w:rsidRDefault="00C72C57" w:rsidP="00C75D33">
            <w:pPr>
              <w:rPr>
                <w:rFonts w:cstheme="minorHAnsi"/>
              </w:rPr>
            </w:pPr>
            <w:r w:rsidRPr="007808D4">
              <w:rPr>
                <w:rFonts w:cstheme="minorHAnsi"/>
              </w:rPr>
              <w:t>veil-type</w:t>
            </w:r>
          </w:p>
        </w:tc>
        <w:tc>
          <w:tcPr>
            <w:tcW w:w="3968" w:type="dxa"/>
          </w:tcPr>
          <w:p w14:paraId="18CF3642" w14:textId="77777777" w:rsidR="00C72C57" w:rsidRPr="007808D4" w:rsidRDefault="00C72C57" w:rsidP="00C75D33">
            <w:pPr>
              <w:rPr>
                <w:rFonts w:cstheme="minorHAnsi"/>
              </w:rPr>
            </w:pPr>
            <w:r w:rsidRPr="007808D4">
              <w:rPr>
                <w:rFonts w:cstheme="minorHAnsi"/>
              </w:rPr>
              <w:t>2</w:t>
            </w:r>
          </w:p>
        </w:tc>
      </w:tr>
      <w:tr w:rsidR="00C72C57" w:rsidRPr="007808D4" w14:paraId="0CED9231" w14:textId="77777777" w:rsidTr="009F0734">
        <w:tc>
          <w:tcPr>
            <w:tcW w:w="1110" w:type="dxa"/>
          </w:tcPr>
          <w:p w14:paraId="0C3B3598" w14:textId="77777777" w:rsidR="00C72C57" w:rsidRPr="007808D4" w:rsidRDefault="00C72C57" w:rsidP="00C75D33">
            <w:pPr>
              <w:rPr>
                <w:rFonts w:cstheme="minorHAnsi"/>
              </w:rPr>
            </w:pPr>
            <w:r w:rsidRPr="007808D4">
              <w:rPr>
                <w:rFonts w:cstheme="minorHAnsi"/>
              </w:rPr>
              <w:t>17</w:t>
            </w:r>
          </w:p>
        </w:tc>
        <w:tc>
          <w:tcPr>
            <w:tcW w:w="4272" w:type="dxa"/>
          </w:tcPr>
          <w:p w14:paraId="5683AD9B" w14:textId="77777777" w:rsidR="00C72C57" w:rsidRPr="007808D4" w:rsidRDefault="00C72C57" w:rsidP="00C75D33">
            <w:pPr>
              <w:rPr>
                <w:rFonts w:cstheme="minorHAnsi"/>
              </w:rPr>
            </w:pPr>
            <w:r w:rsidRPr="007808D4">
              <w:rPr>
                <w:rFonts w:cstheme="minorHAnsi"/>
              </w:rPr>
              <w:t>veil-color</w:t>
            </w:r>
          </w:p>
        </w:tc>
        <w:tc>
          <w:tcPr>
            <w:tcW w:w="3968" w:type="dxa"/>
          </w:tcPr>
          <w:p w14:paraId="14A805A7" w14:textId="77777777" w:rsidR="00C72C57" w:rsidRPr="007808D4" w:rsidRDefault="00C72C57" w:rsidP="00C75D33">
            <w:pPr>
              <w:rPr>
                <w:rFonts w:cstheme="minorHAnsi"/>
              </w:rPr>
            </w:pPr>
            <w:r w:rsidRPr="007808D4">
              <w:rPr>
                <w:rFonts w:cstheme="minorHAnsi"/>
              </w:rPr>
              <w:t>1</w:t>
            </w:r>
          </w:p>
        </w:tc>
      </w:tr>
      <w:tr w:rsidR="00C72C57" w:rsidRPr="007808D4" w14:paraId="1F6DDF98" w14:textId="77777777" w:rsidTr="009F0734">
        <w:tc>
          <w:tcPr>
            <w:tcW w:w="1110" w:type="dxa"/>
          </w:tcPr>
          <w:p w14:paraId="110E0FF6" w14:textId="77777777" w:rsidR="00C72C57" w:rsidRPr="007808D4" w:rsidRDefault="00C72C57" w:rsidP="00C75D33">
            <w:pPr>
              <w:rPr>
                <w:rFonts w:cstheme="minorHAnsi"/>
              </w:rPr>
            </w:pPr>
            <w:r w:rsidRPr="007808D4">
              <w:rPr>
                <w:rFonts w:cstheme="minorHAnsi"/>
              </w:rPr>
              <w:t>18</w:t>
            </w:r>
          </w:p>
        </w:tc>
        <w:tc>
          <w:tcPr>
            <w:tcW w:w="4272" w:type="dxa"/>
          </w:tcPr>
          <w:p w14:paraId="6386FFA5" w14:textId="77777777" w:rsidR="00C72C57" w:rsidRPr="007808D4" w:rsidRDefault="00C72C57" w:rsidP="00C75D33">
            <w:pPr>
              <w:rPr>
                <w:rFonts w:cstheme="minorHAnsi"/>
              </w:rPr>
            </w:pPr>
            <w:r w:rsidRPr="007808D4">
              <w:rPr>
                <w:rFonts w:cstheme="minorHAnsi"/>
              </w:rPr>
              <w:t>ring-number</w:t>
            </w:r>
          </w:p>
        </w:tc>
        <w:tc>
          <w:tcPr>
            <w:tcW w:w="3968" w:type="dxa"/>
          </w:tcPr>
          <w:p w14:paraId="4D0A4E62" w14:textId="77777777" w:rsidR="00C72C57" w:rsidRPr="007808D4" w:rsidRDefault="00C72C57" w:rsidP="00C75D33">
            <w:pPr>
              <w:rPr>
                <w:rFonts w:cstheme="minorHAnsi"/>
              </w:rPr>
            </w:pPr>
            <w:r w:rsidRPr="007808D4">
              <w:rPr>
                <w:rFonts w:cstheme="minorHAnsi"/>
              </w:rPr>
              <w:t>1</w:t>
            </w:r>
          </w:p>
        </w:tc>
      </w:tr>
      <w:tr w:rsidR="00C72C57" w:rsidRPr="007808D4" w14:paraId="49CFDFB0" w14:textId="77777777" w:rsidTr="009F0734">
        <w:tc>
          <w:tcPr>
            <w:tcW w:w="1110" w:type="dxa"/>
          </w:tcPr>
          <w:p w14:paraId="55278377" w14:textId="77777777" w:rsidR="00C72C57" w:rsidRPr="007808D4" w:rsidRDefault="00C72C57" w:rsidP="00C75D33">
            <w:pPr>
              <w:rPr>
                <w:rFonts w:cstheme="minorHAnsi"/>
              </w:rPr>
            </w:pPr>
            <w:r w:rsidRPr="007808D4">
              <w:rPr>
                <w:rFonts w:cstheme="minorHAnsi"/>
              </w:rPr>
              <w:t>19</w:t>
            </w:r>
          </w:p>
        </w:tc>
        <w:tc>
          <w:tcPr>
            <w:tcW w:w="4272" w:type="dxa"/>
          </w:tcPr>
          <w:p w14:paraId="67EB3D60" w14:textId="77777777" w:rsidR="00C72C57" w:rsidRPr="007808D4" w:rsidRDefault="00C72C57" w:rsidP="00C75D33">
            <w:pPr>
              <w:rPr>
                <w:rFonts w:cstheme="minorHAnsi"/>
              </w:rPr>
            </w:pPr>
            <w:r w:rsidRPr="007808D4">
              <w:rPr>
                <w:rFonts w:cstheme="minorHAnsi"/>
              </w:rPr>
              <w:t>ring-type</w:t>
            </w:r>
          </w:p>
        </w:tc>
        <w:tc>
          <w:tcPr>
            <w:tcW w:w="3968" w:type="dxa"/>
          </w:tcPr>
          <w:p w14:paraId="469E8136" w14:textId="77777777" w:rsidR="00C72C57" w:rsidRPr="007808D4" w:rsidRDefault="00C72C57" w:rsidP="00C75D33">
            <w:pPr>
              <w:rPr>
                <w:rFonts w:cstheme="minorHAnsi"/>
              </w:rPr>
            </w:pPr>
            <w:r w:rsidRPr="007808D4">
              <w:rPr>
                <w:rFonts w:cstheme="minorHAnsi"/>
              </w:rPr>
              <w:t>2</w:t>
            </w:r>
          </w:p>
        </w:tc>
      </w:tr>
      <w:tr w:rsidR="00C72C57" w:rsidRPr="007808D4" w14:paraId="74AE6E15" w14:textId="77777777" w:rsidTr="009F0734">
        <w:tc>
          <w:tcPr>
            <w:tcW w:w="1110" w:type="dxa"/>
          </w:tcPr>
          <w:p w14:paraId="46C5526E" w14:textId="77777777" w:rsidR="00C72C57" w:rsidRPr="007808D4" w:rsidRDefault="00C72C57" w:rsidP="00C75D33">
            <w:pPr>
              <w:rPr>
                <w:rFonts w:cstheme="minorHAnsi"/>
              </w:rPr>
            </w:pPr>
            <w:r w:rsidRPr="007808D4">
              <w:rPr>
                <w:rFonts w:cstheme="minorHAnsi"/>
              </w:rPr>
              <w:t>20</w:t>
            </w:r>
          </w:p>
        </w:tc>
        <w:tc>
          <w:tcPr>
            <w:tcW w:w="4272" w:type="dxa"/>
          </w:tcPr>
          <w:p w14:paraId="1AF82A98" w14:textId="77777777" w:rsidR="00C72C57" w:rsidRPr="007808D4" w:rsidRDefault="00C72C57" w:rsidP="00C75D33">
            <w:pPr>
              <w:rPr>
                <w:rFonts w:cstheme="minorHAnsi"/>
              </w:rPr>
            </w:pPr>
            <w:r w:rsidRPr="007808D4">
              <w:rPr>
                <w:rFonts w:cstheme="minorHAnsi"/>
              </w:rPr>
              <w:t>spore-print-color</w:t>
            </w:r>
          </w:p>
        </w:tc>
        <w:tc>
          <w:tcPr>
            <w:tcW w:w="3968" w:type="dxa"/>
          </w:tcPr>
          <w:p w14:paraId="3D86BA86" w14:textId="77777777" w:rsidR="00C72C57" w:rsidRPr="007808D4" w:rsidRDefault="00C72C57" w:rsidP="00C75D33">
            <w:pPr>
              <w:rPr>
                <w:rFonts w:cstheme="minorHAnsi"/>
              </w:rPr>
            </w:pPr>
            <w:r w:rsidRPr="007808D4">
              <w:rPr>
                <w:rFonts w:cstheme="minorHAnsi"/>
              </w:rPr>
              <w:t>1</w:t>
            </w:r>
          </w:p>
        </w:tc>
      </w:tr>
      <w:tr w:rsidR="00C72C57" w:rsidRPr="007808D4" w14:paraId="0511C983" w14:textId="77777777" w:rsidTr="009F0734">
        <w:tc>
          <w:tcPr>
            <w:tcW w:w="1110" w:type="dxa"/>
          </w:tcPr>
          <w:p w14:paraId="62C21FCD" w14:textId="77777777" w:rsidR="00C72C57" w:rsidRPr="007808D4" w:rsidRDefault="00C72C57" w:rsidP="00C75D33">
            <w:pPr>
              <w:rPr>
                <w:rFonts w:cstheme="minorHAnsi"/>
              </w:rPr>
            </w:pPr>
            <w:r w:rsidRPr="007808D4">
              <w:rPr>
                <w:rFonts w:cstheme="minorHAnsi"/>
              </w:rPr>
              <w:t>21</w:t>
            </w:r>
          </w:p>
        </w:tc>
        <w:tc>
          <w:tcPr>
            <w:tcW w:w="4272" w:type="dxa"/>
          </w:tcPr>
          <w:p w14:paraId="4C4AE532" w14:textId="77777777" w:rsidR="00C72C57" w:rsidRPr="007808D4" w:rsidRDefault="00C72C57" w:rsidP="00C75D33">
            <w:pPr>
              <w:rPr>
                <w:rFonts w:cstheme="minorHAnsi"/>
              </w:rPr>
            </w:pPr>
            <w:r w:rsidRPr="007808D4">
              <w:rPr>
                <w:rFonts w:cstheme="minorHAnsi"/>
              </w:rPr>
              <w:t xml:space="preserve">population              </w:t>
            </w:r>
          </w:p>
        </w:tc>
        <w:tc>
          <w:tcPr>
            <w:tcW w:w="3968" w:type="dxa"/>
          </w:tcPr>
          <w:p w14:paraId="70479451" w14:textId="77777777" w:rsidR="00C72C57" w:rsidRPr="007808D4" w:rsidRDefault="00C72C57" w:rsidP="00C75D33">
            <w:pPr>
              <w:rPr>
                <w:rFonts w:cstheme="minorHAnsi"/>
              </w:rPr>
            </w:pPr>
            <w:r w:rsidRPr="007808D4">
              <w:rPr>
                <w:rFonts w:cstheme="minorHAnsi"/>
              </w:rPr>
              <w:t>3</w:t>
            </w:r>
          </w:p>
        </w:tc>
      </w:tr>
      <w:tr w:rsidR="00C72C57" w:rsidRPr="007808D4" w14:paraId="6F7E4E01" w14:textId="77777777" w:rsidTr="009F0734">
        <w:tc>
          <w:tcPr>
            <w:tcW w:w="1110" w:type="dxa"/>
          </w:tcPr>
          <w:p w14:paraId="166C513A" w14:textId="77777777" w:rsidR="00C72C57" w:rsidRPr="007808D4" w:rsidRDefault="00C72C57" w:rsidP="00C75D33">
            <w:pPr>
              <w:rPr>
                <w:rFonts w:cstheme="minorHAnsi"/>
              </w:rPr>
            </w:pPr>
            <w:r w:rsidRPr="007808D4">
              <w:rPr>
                <w:rFonts w:cstheme="minorHAnsi"/>
              </w:rPr>
              <w:t>22</w:t>
            </w:r>
          </w:p>
        </w:tc>
        <w:tc>
          <w:tcPr>
            <w:tcW w:w="4272" w:type="dxa"/>
          </w:tcPr>
          <w:p w14:paraId="5474DF1B" w14:textId="77777777" w:rsidR="00C72C57" w:rsidRPr="007808D4" w:rsidRDefault="00C72C57" w:rsidP="00C75D33">
            <w:pPr>
              <w:rPr>
                <w:rFonts w:cstheme="minorHAnsi"/>
              </w:rPr>
            </w:pPr>
            <w:r w:rsidRPr="007808D4">
              <w:rPr>
                <w:rFonts w:cstheme="minorHAnsi"/>
              </w:rPr>
              <w:t>habitat</w:t>
            </w:r>
          </w:p>
        </w:tc>
        <w:tc>
          <w:tcPr>
            <w:tcW w:w="3968" w:type="dxa"/>
          </w:tcPr>
          <w:p w14:paraId="22A00220" w14:textId="77777777" w:rsidR="00C72C57" w:rsidRPr="007808D4" w:rsidRDefault="00C72C57" w:rsidP="00C75D33">
            <w:pPr>
              <w:rPr>
                <w:rFonts w:cstheme="minorHAnsi"/>
              </w:rPr>
            </w:pPr>
            <w:r w:rsidRPr="007808D4">
              <w:rPr>
                <w:rFonts w:cstheme="minorHAnsi"/>
              </w:rPr>
              <w:t>1</w:t>
            </w:r>
          </w:p>
        </w:tc>
      </w:tr>
    </w:tbl>
    <w:p w14:paraId="54A439DB" w14:textId="197269BA" w:rsidR="00C72C57" w:rsidRDefault="00801E87" w:rsidP="00DF7F02">
      <w:pPr>
        <w:rPr>
          <w:rFonts w:cstheme="minorHAnsi"/>
        </w:rPr>
      </w:pPr>
      <w:r w:rsidRPr="007808D4">
        <w:rPr>
          <w:rFonts w:cstheme="minorHAnsi"/>
        </w:rPr>
        <w:t>For the mushrooms’ dataset:</w:t>
      </w:r>
      <w:r w:rsidR="00C75D33">
        <w:rPr>
          <w:rFonts w:cstheme="minorHAnsi"/>
        </w:rPr>
        <w:t xml:space="preserve"> </w:t>
      </w:r>
    </w:p>
    <w:p w14:paraId="1FEE7EA3" w14:textId="7A7809BE" w:rsidR="00C75D33" w:rsidRDefault="00C75D33" w:rsidP="00DF7F02">
      <w:pPr>
        <w:rPr>
          <w:rFonts w:cstheme="minorHAnsi"/>
        </w:rPr>
      </w:pPr>
      <w:r>
        <w:rPr>
          <w:rFonts w:cstheme="minorHAnsi"/>
        </w:rPr>
        <w:t>Table 1:</w:t>
      </w:r>
      <w:r w:rsidR="001E1B99">
        <w:rPr>
          <w:rFonts w:cstheme="minorHAnsi"/>
        </w:rPr>
        <w:t xml:space="preserve"> Mushroom dataset Level definition</w:t>
      </w:r>
    </w:p>
    <w:p w14:paraId="67BB29B5" w14:textId="77777777" w:rsidR="00C75D33" w:rsidRPr="007808D4" w:rsidRDefault="00C75D33" w:rsidP="00DF7F02">
      <w:pPr>
        <w:rPr>
          <w:rFonts w:cstheme="minorHAnsi"/>
        </w:rPr>
      </w:pPr>
    </w:p>
    <w:p w14:paraId="6A3CC849" w14:textId="77777777" w:rsidR="00801E87" w:rsidRPr="007808D4" w:rsidRDefault="00801E87" w:rsidP="00DF7F02">
      <w:pPr>
        <w:rPr>
          <w:rFonts w:cstheme="minorHAnsi"/>
        </w:rPr>
      </w:pPr>
    </w:p>
    <w:p w14:paraId="649D642A" w14:textId="582D0683" w:rsidR="00F37DB6" w:rsidRPr="007808D4" w:rsidRDefault="005D27A1" w:rsidP="00DF7F02">
      <w:pPr>
        <w:spacing w:after="0"/>
        <w:rPr>
          <w:rFonts w:cstheme="minorHAnsi"/>
        </w:rPr>
      </w:pPr>
      <w:r w:rsidRPr="007808D4">
        <w:rPr>
          <w:rFonts w:cstheme="minorHAnsi"/>
        </w:rPr>
        <w:t>To conclude, we have :</w:t>
      </w:r>
    </w:p>
    <w:p w14:paraId="42C4BB83" w14:textId="7DA8D2BB" w:rsidR="005D27A1" w:rsidRPr="007808D4" w:rsidRDefault="005D27A1" w:rsidP="00DF7F02">
      <w:pPr>
        <w:spacing w:after="0"/>
        <w:rPr>
          <w:rFonts w:cstheme="minorHAnsi"/>
        </w:rPr>
      </w:pPr>
      <w:r w:rsidRPr="007808D4">
        <w:rPr>
          <w:rFonts w:cstheme="minorHAnsi"/>
        </w:rPr>
        <w:t>11  Layman parameters, 6 Amateur parameters, and 5 Expert parameters</w:t>
      </w:r>
    </w:p>
    <w:p w14:paraId="50A94ABE" w14:textId="0E468611" w:rsidR="00A57049" w:rsidRPr="007808D4" w:rsidRDefault="00A57049" w:rsidP="00DF7F02">
      <w:pPr>
        <w:spacing w:after="0"/>
        <w:rPr>
          <w:rFonts w:cstheme="minorHAnsi"/>
        </w:rPr>
      </w:pPr>
    </w:p>
    <w:p w14:paraId="42920328" w14:textId="768FEC38" w:rsidR="00801E87" w:rsidRPr="007808D4" w:rsidRDefault="00801E87" w:rsidP="00DF7F02">
      <w:pPr>
        <w:spacing w:after="0"/>
        <w:rPr>
          <w:rFonts w:cstheme="minorHAnsi"/>
        </w:rPr>
      </w:pPr>
    </w:p>
    <w:p w14:paraId="0A66269E" w14:textId="6CD9E0A0" w:rsidR="00801E87" w:rsidRPr="007808D4" w:rsidRDefault="00801E87" w:rsidP="00DF7F02">
      <w:pPr>
        <w:spacing w:after="0"/>
        <w:rPr>
          <w:rFonts w:cstheme="minorHAnsi"/>
        </w:rPr>
      </w:pPr>
    </w:p>
    <w:p w14:paraId="7C0F3B84" w14:textId="2A87E667" w:rsidR="00801E87" w:rsidRDefault="00801E87" w:rsidP="00DF7F02">
      <w:pPr>
        <w:spacing w:after="0"/>
        <w:rPr>
          <w:rFonts w:cstheme="minorHAnsi"/>
          <w:rtl/>
        </w:rPr>
      </w:pPr>
    </w:p>
    <w:p w14:paraId="3A9EC127" w14:textId="591A9D4F" w:rsidR="009B7FFD" w:rsidRDefault="009B7FFD" w:rsidP="00DF7F02">
      <w:pPr>
        <w:spacing w:after="0"/>
        <w:rPr>
          <w:rFonts w:cstheme="minorHAnsi"/>
        </w:rPr>
      </w:pPr>
    </w:p>
    <w:p w14:paraId="6D11CF1E" w14:textId="77777777" w:rsidR="00CF016D" w:rsidRDefault="00CF016D" w:rsidP="00DF7F02">
      <w:pPr>
        <w:spacing w:after="0"/>
        <w:rPr>
          <w:rFonts w:cstheme="minorHAnsi"/>
          <w:rtl/>
        </w:rPr>
      </w:pPr>
    </w:p>
    <w:p w14:paraId="7A8B2B8A" w14:textId="48124F5C" w:rsidR="009B7FFD" w:rsidRDefault="009B7FFD" w:rsidP="00DF7F02">
      <w:pPr>
        <w:spacing w:after="0"/>
        <w:rPr>
          <w:rFonts w:cstheme="minorHAnsi"/>
          <w:rtl/>
        </w:rPr>
      </w:pPr>
    </w:p>
    <w:p w14:paraId="017B4A94" w14:textId="74827EE3" w:rsidR="009B7FFD" w:rsidRDefault="009B7FFD" w:rsidP="00DF7F02">
      <w:pPr>
        <w:spacing w:after="0"/>
        <w:rPr>
          <w:rFonts w:cstheme="minorHAnsi"/>
        </w:rPr>
      </w:pPr>
    </w:p>
    <w:p w14:paraId="4D4ABC95" w14:textId="47316C2E" w:rsidR="009F0734" w:rsidRDefault="009F0734" w:rsidP="00DF7F02">
      <w:pPr>
        <w:spacing w:after="0"/>
        <w:rPr>
          <w:rFonts w:cstheme="minorHAnsi"/>
        </w:rPr>
      </w:pPr>
    </w:p>
    <w:p w14:paraId="4E100890" w14:textId="58254CB6" w:rsidR="009F0734" w:rsidRDefault="009F0734" w:rsidP="00DF7F02">
      <w:pPr>
        <w:spacing w:after="0"/>
        <w:rPr>
          <w:rFonts w:cstheme="minorHAnsi"/>
        </w:rPr>
      </w:pPr>
    </w:p>
    <w:p w14:paraId="29FCB823" w14:textId="77777777" w:rsidR="009F0734" w:rsidRPr="007808D4" w:rsidRDefault="009F0734" w:rsidP="00DF7F02">
      <w:pPr>
        <w:spacing w:after="0"/>
        <w:rPr>
          <w:rFonts w:cstheme="minorHAnsi"/>
        </w:rPr>
      </w:pPr>
    </w:p>
    <w:p w14:paraId="22F01EE5" w14:textId="43979075" w:rsidR="00801E87" w:rsidRDefault="00801E87" w:rsidP="00DF7F02">
      <w:pPr>
        <w:spacing w:after="0"/>
        <w:rPr>
          <w:rFonts w:cstheme="minorHAnsi"/>
        </w:rPr>
      </w:pPr>
    </w:p>
    <w:p w14:paraId="288DC36E" w14:textId="618F0E27" w:rsidR="00D46E50" w:rsidRDefault="00D46E50" w:rsidP="00DF7F02">
      <w:pPr>
        <w:spacing w:after="0"/>
        <w:rPr>
          <w:rFonts w:cstheme="minorHAnsi"/>
        </w:rPr>
      </w:pPr>
    </w:p>
    <w:p w14:paraId="481EDB0A" w14:textId="77777777" w:rsidR="00D46E50" w:rsidRPr="007808D4" w:rsidRDefault="00D46E50" w:rsidP="00DF7F02">
      <w:pPr>
        <w:spacing w:after="0"/>
        <w:rPr>
          <w:rFonts w:cstheme="minorHAnsi"/>
        </w:rPr>
      </w:pPr>
    </w:p>
    <w:p w14:paraId="00355F97" w14:textId="62C5E58C" w:rsidR="00801E87" w:rsidRDefault="00801E87" w:rsidP="00801E87">
      <w:pPr>
        <w:spacing w:after="0"/>
        <w:rPr>
          <w:rFonts w:cstheme="minorHAnsi"/>
        </w:rPr>
      </w:pPr>
      <w:r w:rsidRPr="007808D4">
        <w:rPr>
          <w:rFonts w:cstheme="minorHAnsi"/>
        </w:rPr>
        <w:lastRenderedPageBreak/>
        <w:t>For the Cancer dataset:</w:t>
      </w:r>
    </w:p>
    <w:p w14:paraId="4EC6F7F0" w14:textId="5BA81738" w:rsidR="00801E87" w:rsidRPr="007808D4" w:rsidRDefault="00D46E50" w:rsidP="009F0734">
      <w:pPr>
        <w:spacing w:after="0"/>
        <w:rPr>
          <w:rFonts w:cstheme="minorHAnsi"/>
        </w:rPr>
      </w:pPr>
      <w:r>
        <w:rPr>
          <w:rFonts w:cstheme="minorHAnsi"/>
        </w:rPr>
        <w:t>Table 2:</w:t>
      </w:r>
      <w:r w:rsidR="009F0734" w:rsidRPr="009F0734">
        <w:rPr>
          <w:rFonts w:cstheme="minorHAnsi"/>
        </w:rPr>
        <w:t xml:space="preserve"> </w:t>
      </w:r>
      <w:r w:rsidR="009F0734">
        <w:rPr>
          <w:rFonts w:cstheme="minorHAnsi"/>
        </w:rPr>
        <w:t>C</w:t>
      </w:r>
      <w:r w:rsidR="00014FB3">
        <w:rPr>
          <w:rFonts w:cstheme="minorHAnsi"/>
        </w:rPr>
        <w:t>a</w:t>
      </w:r>
      <w:r w:rsidR="009F0734">
        <w:rPr>
          <w:rFonts w:cstheme="minorHAnsi"/>
        </w:rPr>
        <w:t>nce</w:t>
      </w:r>
      <w:r w:rsidR="00C518BE">
        <w:rPr>
          <w:rFonts w:cstheme="minorHAnsi"/>
        </w:rPr>
        <w:t>r</w:t>
      </w:r>
      <w:r w:rsidR="009F0734">
        <w:rPr>
          <w:rFonts w:cstheme="minorHAnsi"/>
        </w:rPr>
        <w:t xml:space="preserve"> dataset Level definition</w:t>
      </w:r>
    </w:p>
    <w:tbl>
      <w:tblPr>
        <w:tblStyle w:val="a5"/>
        <w:tblW w:w="0" w:type="auto"/>
        <w:tblLook w:val="04A0" w:firstRow="1" w:lastRow="0" w:firstColumn="1" w:lastColumn="0" w:noHBand="0" w:noVBand="1"/>
      </w:tblPr>
      <w:tblGrid>
        <w:gridCol w:w="562"/>
        <w:gridCol w:w="3261"/>
        <w:gridCol w:w="5527"/>
      </w:tblGrid>
      <w:tr w:rsidR="00801E87" w:rsidRPr="007808D4" w14:paraId="1B6780C2" w14:textId="77777777" w:rsidTr="00801E87">
        <w:tc>
          <w:tcPr>
            <w:tcW w:w="562" w:type="dxa"/>
          </w:tcPr>
          <w:p w14:paraId="307EE66E" w14:textId="32A19A56" w:rsidR="00801E87" w:rsidRPr="007808D4" w:rsidRDefault="00801E87" w:rsidP="00801E87">
            <w:pPr>
              <w:rPr>
                <w:rFonts w:cstheme="minorHAnsi"/>
              </w:rPr>
            </w:pPr>
            <w:r w:rsidRPr="007808D4">
              <w:rPr>
                <w:rFonts w:cstheme="minorHAnsi"/>
              </w:rPr>
              <w:t>No.</w:t>
            </w:r>
          </w:p>
        </w:tc>
        <w:tc>
          <w:tcPr>
            <w:tcW w:w="3261" w:type="dxa"/>
          </w:tcPr>
          <w:p w14:paraId="0F5AC921" w14:textId="7CAA92D4" w:rsidR="00801E87" w:rsidRPr="007808D4" w:rsidRDefault="00801E87" w:rsidP="00801E87">
            <w:pPr>
              <w:rPr>
                <w:rFonts w:cstheme="minorHAnsi"/>
              </w:rPr>
            </w:pPr>
            <w:r w:rsidRPr="007808D4">
              <w:rPr>
                <w:rFonts w:cstheme="minorHAnsi"/>
              </w:rPr>
              <w:t>Name</w:t>
            </w:r>
          </w:p>
        </w:tc>
        <w:tc>
          <w:tcPr>
            <w:tcW w:w="5527" w:type="dxa"/>
          </w:tcPr>
          <w:p w14:paraId="28E2AF30" w14:textId="36CFDB0F" w:rsidR="00801E87" w:rsidRPr="007808D4" w:rsidRDefault="00801E87" w:rsidP="00801E87">
            <w:pPr>
              <w:rPr>
                <w:rFonts w:cstheme="minorHAnsi"/>
              </w:rPr>
            </w:pPr>
            <w:r w:rsidRPr="007808D4">
              <w:rPr>
                <w:rFonts w:cstheme="minorHAnsi"/>
              </w:rPr>
              <w:t>Level</w:t>
            </w:r>
          </w:p>
        </w:tc>
      </w:tr>
      <w:tr w:rsidR="00801E87" w:rsidRPr="007808D4" w14:paraId="11728027" w14:textId="77777777" w:rsidTr="00801E87">
        <w:tc>
          <w:tcPr>
            <w:tcW w:w="562" w:type="dxa"/>
          </w:tcPr>
          <w:p w14:paraId="6CC34E6B" w14:textId="4C61B2BD" w:rsidR="00801E87" w:rsidRPr="007808D4" w:rsidRDefault="00801E87" w:rsidP="00801E87">
            <w:pPr>
              <w:rPr>
                <w:rFonts w:cstheme="minorHAnsi"/>
              </w:rPr>
            </w:pPr>
            <w:r w:rsidRPr="007808D4">
              <w:rPr>
                <w:rFonts w:cstheme="minorHAnsi"/>
              </w:rPr>
              <w:t>1</w:t>
            </w:r>
          </w:p>
        </w:tc>
        <w:tc>
          <w:tcPr>
            <w:tcW w:w="3261" w:type="dxa"/>
          </w:tcPr>
          <w:p w14:paraId="1BA444B4" w14:textId="4FA6C85F" w:rsidR="00801E87" w:rsidRPr="007808D4" w:rsidRDefault="00801E87" w:rsidP="00801E87">
            <w:pPr>
              <w:rPr>
                <w:rFonts w:cstheme="minorHAnsi"/>
              </w:rPr>
            </w:pPr>
            <w:r w:rsidRPr="007808D4">
              <w:rPr>
                <w:rFonts w:cstheme="minorHAnsi"/>
              </w:rPr>
              <w:t>Clump-Thickness</w:t>
            </w:r>
          </w:p>
        </w:tc>
        <w:tc>
          <w:tcPr>
            <w:tcW w:w="5527" w:type="dxa"/>
          </w:tcPr>
          <w:p w14:paraId="07EC5B2D" w14:textId="02F827F7" w:rsidR="00801E87" w:rsidRPr="007808D4" w:rsidRDefault="00801E87" w:rsidP="00801E87">
            <w:pPr>
              <w:rPr>
                <w:rFonts w:cstheme="minorHAnsi"/>
              </w:rPr>
            </w:pPr>
            <w:r w:rsidRPr="007808D4">
              <w:rPr>
                <w:rFonts w:cstheme="minorHAnsi"/>
              </w:rPr>
              <w:t>1</w:t>
            </w:r>
          </w:p>
        </w:tc>
      </w:tr>
      <w:tr w:rsidR="00801E87" w:rsidRPr="007808D4" w14:paraId="00DCCDB8" w14:textId="77777777" w:rsidTr="00801E87">
        <w:tc>
          <w:tcPr>
            <w:tcW w:w="562" w:type="dxa"/>
          </w:tcPr>
          <w:p w14:paraId="70AB117C" w14:textId="098E997A" w:rsidR="00801E87" w:rsidRPr="007808D4" w:rsidRDefault="00801E87" w:rsidP="00801E87">
            <w:pPr>
              <w:rPr>
                <w:rFonts w:cstheme="minorHAnsi"/>
              </w:rPr>
            </w:pPr>
            <w:r w:rsidRPr="007808D4">
              <w:rPr>
                <w:rFonts w:cstheme="minorHAnsi"/>
              </w:rPr>
              <w:t>2</w:t>
            </w:r>
          </w:p>
        </w:tc>
        <w:tc>
          <w:tcPr>
            <w:tcW w:w="3261" w:type="dxa"/>
          </w:tcPr>
          <w:p w14:paraId="6DCAC086" w14:textId="6F812DE8" w:rsidR="00801E87" w:rsidRPr="007808D4" w:rsidRDefault="00801E87" w:rsidP="00801E87">
            <w:pPr>
              <w:rPr>
                <w:rFonts w:cstheme="minorHAnsi"/>
              </w:rPr>
            </w:pPr>
            <w:r w:rsidRPr="007808D4">
              <w:rPr>
                <w:rFonts w:cstheme="minorHAnsi"/>
              </w:rPr>
              <w:t>Uniformity-of-Cell-Size</w:t>
            </w:r>
          </w:p>
        </w:tc>
        <w:tc>
          <w:tcPr>
            <w:tcW w:w="5527" w:type="dxa"/>
          </w:tcPr>
          <w:p w14:paraId="1648C5E6" w14:textId="6915080B" w:rsidR="00801E87" w:rsidRPr="007808D4" w:rsidRDefault="00801E87" w:rsidP="00801E87">
            <w:pPr>
              <w:rPr>
                <w:rFonts w:cstheme="minorHAnsi"/>
              </w:rPr>
            </w:pPr>
            <w:r w:rsidRPr="007808D4">
              <w:rPr>
                <w:rFonts w:cstheme="minorHAnsi"/>
              </w:rPr>
              <w:t>1</w:t>
            </w:r>
          </w:p>
        </w:tc>
      </w:tr>
      <w:tr w:rsidR="00801E87" w:rsidRPr="007808D4" w14:paraId="0730D077" w14:textId="77777777" w:rsidTr="00801E87">
        <w:tc>
          <w:tcPr>
            <w:tcW w:w="562" w:type="dxa"/>
          </w:tcPr>
          <w:p w14:paraId="31CCB20F" w14:textId="0CD11343" w:rsidR="00801E87" w:rsidRPr="007808D4" w:rsidRDefault="00801E87" w:rsidP="00801E87">
            <w:pPr>
              <w:rPr>
                <w:rFonts w:cstheme="minorHAnsi"/>
              </w:rPr>
            </w:pPr>
            <w:r w:rsidRPr="007808D4">
              <w:rPr>
                <w:rFonts w:cstheme="minorHAnsi"/>
              </w:rPr>
              <w:t>3</w:t>
            </w:r>
          </w:p>
        </w:tc>
        <w:tc>
          <w:tcPr>
            <w:tcW w:w="3261" w:type="dxa"/>
          </w:tcPr>
          <w:p w14:paraId="14D7B55B" w14:textId="3EDE70F8" w:rsidR="00801E87" w:rsidRPr="007808D4" w:rsidRDefault="00801E87" w:rsidP="00801E87">
            <w:pPr>
              <w:rPr>
                <w:rFonts w:cstheme="minorHAnsi"/>
              </w:rPr>
            </w:pPr>
            <w:r w:rsidRPr="007808D4">
              <w:rPr>
                <w:rFonts w:cstheme="minorHAnsi"/>
              </w:rPr>
              <w:t>Uniformity-of-Cell-Shape</w:t>
            </w:r>
          </w:p>
        </w:tc>
        <w:tc>
          <w:tcPr>
            <w:tcW w:w="5527" w:type="dxa"/>
          </w:tcPr>
          <w:p w14:paraId="3255231D" w14:textId="66E26BE1" w:rsidR="00801E87" w:rsidRPr="007808D4" w:rsidRDefault="00801E87" w:rsidP="00801E87">
            <w:pPr>
              <w:rPr>
                <w:rFonts w:cstheme="minorHAnsi"/>
              </w:rPr>
            </w:pPr>
            <w:r w:rsidRPr="007808D4">
              <w:rPr>
                <w:rFonts w:cstheme="minorHAnsi"/>
              </w:rPr>
              <w:t>1</w:t>
            </w:r>
          </w:p>
        </w:tc>
      </w:tr>
      <w:tr w:rsidR="00801E87" w:rsidRPr="007808D4" w14:paraId="6D450BAF" w14:textId="77777777" w:rsidTr="00801E87">
        <w:tc>
          <w:tcPr>
            <w:tcW w:w="562" w:type="dxa"/>
          </w:tcPr>
          <w:p w14:paraId="76BA148B" w14:textId="4BDCB54D" w:rsidR="00801E87" w:rsidRPr="007808D4" w:rsidRDefault="00801E87" w:rsidP="00801E87">
            <w:pPr>
              <w:rPr>
                <w:rFonts w:cstheme="minorHAnsi"/>
              </w:rPr>
            </w:pPr>
            <w:r w:rsidRPr="007808D4">
              <w:rPr>
                <w:rFonts w:cstheme="minorHAnsi"/>
              </w:rPr>
              <w:t>4</w:t>
            </w:r>
          </w:p>
        </w:tc>
        <w:tc>
          <w:tcPr>
            <w:tcW w:w="3261" w:type="dxa"/>
          </w:tcPr>
          <w:p w14:paraId="5BB3209A" w14:textId="66A83B5C" w:rsidR="00801E87" w:rsidRPr="007808D4" w:rsidRDefault="00801E87" w:rsidP="00801E87">
            <w:pPr>
              <w:rPr>
                <w:rFonts w:cstheme="minorHAnsi"/>
              </w:rPr>
            </w:pPr>
            <w:r w:rsidRPr="007808D4">
              <w:rPr>
                <w:rFonts w:cstheme="minorHAnsi"/>
              </w:rPr>
              <w:t>Marginal-Adhesion</w:t>
            </w:r>
          </w:p>
        </w:tc>
        <w:tc>
          <w:tcPr>
            <w:tcW w:w="5527" w:type="dxa"/>
          </w:tcPr>
          <w:p w14:paraId="01F69F2C" w14:textId="1751876F" w:rsidR="00801E87" w:rsidRPr="007808D4" w:rsidRDefault="00801E87" w:rsidP="00801E87">
            <w:pPr>
              <w:rPr>
                <w:rFonts w:cstheme="minorHAnsi"/>
              </w:rPr>
            </w:pPr>
            <w:r w:rsidRPr="007808D4">
              <w:rPr>
                <w:rFonts w:cstheme="minorHAnsi"/>
              </w:rPr>
              <w:t>2</w:t>
            </w:r>
          </w:p>
        </w:tc>
      </w:tr>
      <w:tr w:rsidR="00801E87" w:rsidRPr="007808D4" w14:paraId="017872D2" w14:textId="77777777" w:rsidTr="00801E87">
        <w:tc>
          <w:tcPr>
            <w:tcW w:w="562" w:type="dxa"/>
          </w:tcPr>
          <w:p w14:paraId="0CDE3B54" w14:textId="6D241B25" w:rsidR="00801E87" w:rsidRPr="007808D4" w:rsidRDefault="00801E87" w:rsidP="00801E87">
            <w:pPr>
              <w:rPr>
                <w:rFonts w:cstheme="minorHAnsi"/>
              </w:rPr>
            </w:pPr>
            <w:r w:rsidRPr="007808D4">
              <w:rPr>
                <w:rFonts w:cstheme="minorHAnsi"/>
              </w:rPr>
              <w:t>5</w:t>
            </w:r>
          </w:p>
        </w:tc>
        <w:tc>
          <w:tcPr>
            <w:tcW w:w="3261" w:type="dxa"/>
          </w:tcPr>
          <w:p w14:paraId="4496CE92" w14:textId="6DD2A727" w:rsidR="00801E87" w:rsidRPr="007808D4" w:rsidRDefault="00801E87" w:rsidP="00801E87">
            <w:pPr>
              <w:rPr>
                <w:rFonts w:cstheme="minorHAnsi"/>
              </w:rPr>
            </w:pPr>
            <w:r w:rsidRPr="007808D4">
              <w:rPr>
                <w:rFonts w:cstheme="minorHAnsi"/>
              </w:rPr>
              <w:t>Single-Epithelial-Cell-Size</w:t>
            </w:r>
          </w:p>
        </w:tc>
        <w:tc>
          <w:tcPr>
            <w:tcW w:w="5527" w:type="dxa"/>
          </w:tcPr>
          <w:p w14:paraId="687F94B3" w14:textId="2DC567FF" w:rsidR="00801E87" w:rsidRPr="007808D4" w:rsidRDefault="00801E87" w:rsidP="00801E87">
            <w:pPr>
              <w:rPr>
                <w:rFonts w:cstheme="minorHAnsi"/>
              </w:rPr>
            </w:pPr>
            <w:r w:rsidRPr="007808D4">
              <w:rPr>
                <w:rFonts w:cstheme="minorHAnsi"/>
              </w:rPr>
              <w:t>2</w:t>
            </w:r>
          </w:p>
        </w:tc>
      </w:tr>
      <w:tr w:rsidR="00801E87" w:rsidRPr="007808D4" w14:paraId="51E0B3AD" w14:textId="77777777" w:rsidTr="00801E87">
        <w:tc>
          <w:tcPr>
            <w:tcW w:w="562" w:type="dxa"/>
          </w:tcPr>
          <w:p w14:paraId="04D982F6" w14:textId="1D3241EB" w:rsidR="00801E87" w:rsidRPr="007808D4" w:rsidRDefault="00801E87" w:rsidP="00801E87">
            <w:pPr>
              <w:rPr>
                <w:rFonts w:cstheme="minorHAnsi"/>
              </w:rPr>
            </w:pPr>
            <w:r w:rsidRPr="007808D4">
              <w:rPr>
                <w:rFonts w:cstheme="minorHAnsi"/>
              </w:rPr>
              <w:t>6</w:t>
            </w:r>
          </w:p>
        </w:tc>
        <w:tc>
          <w:tcPr>
            <w:tcW w:w="3261" w:type="dxa"/>
          </w:tcPr>
          <w:p w14:paraId="2781D257" w14:textId="76F80F6E" w:rsidR="00801E87" w:rsidRPr="007808D4" w:rsidRDefault="00801E87" w:rsidP="00801E87">
            <w:pPr>
              <w:rPr>
                <w:rFonts w:cstheme="minorHAnsi"/>
              </w:rPr>
            </w:pPr>
            <w:r w:rsidRPr="007808D4">
              <w:rPr>
                <w:rFonts w:cstheme="minorHAnsi"/>
              </w:rPr>
              <w:t>Bare-Nuclei</w:t>
            </w:r>
          </w:p>
        </w:tc>
        <w:tc>
          <w:tcPr>
            <w:tcW w:w="5527" w:type="dxa"/>
          </w:tcPr>
          <w:p w14:paraId="3A6F10B5" w14:textId="09335DBC" w:rsidR="00801E87" w:rsidRPr="007808D4" w:rsidRDefault="00801E87" w:rsidP="00801E87">
            <w:pPr>
              <w:rPr>
                <w:rFonts w:cstheme="minorHAnsi"/>
              </w:rPr>
            </w:pPr>
            <w:r w:rsidRPr="007808D4">
              <w:rPr>
                <w:rFonts w:cstheme="minorHAnsi"/>
              </w:rPr>
              <w:t>1</w:t>
            </w:r>
          </w:p>
        </w:tc>
      </w:tr>
      <w:tr w:rsidR="00801E87" w:rsidRPr="007808D4" w14:paraId="57D5209C" w14:textId="77777777" w:rsidTr="00801E87">
        <w:tc>
          <w:tcPr>
            <w:tcW w:w="562" w:type="dxa"/>
          </w:tcPr>
          <w:p w14:paraId="3459D3C2" w14:textId="2C17A85E" w:rsidR="00801E87" w:rsidRPr="007808D4" w:rsidRDefault="00801E87" w:rsidP="00801E87">
            <w:pPr>
              <w:rPr>
                <w:rFonts w:cstheme="minorHAnsi"/>
              </w:rPr>
            </w:pPr>
            <w:r w:rsidRPr="007808D4">
              <w:rPr>
                <w:rFonts w:cstheme="minorHAnsi"/>
              </w:rPr>
              <w:t>7</w:t>
            </w:r>
          </w:p>
        </w:tc>
        <w:tc>
          <w:tcPr>
            <w:tcW w:w="3261" w:type="dxa"/>
          </w:tcPr>
          <w:p w14:paraId="751D8022" w14:textId="3E5C5B10" w:rsidR="00801E87" w:rsidRPr="007808D4" w:rsidRDefault="00801E87" w:rsidP="00801E87">
            <w:pPr>
              <w:rPr>
                <w:rFonts w:cstheme="minorHAnsi"/>
              </w:rPr>
            </w:pPr>
            <w:r w:rsidRPr="007808D4">
              <w:rPr>
                <w:rFonts w:cstheme="minorHAnsi"/>
              </w:rPr>
              <w:t>Bland-Chromatin</w:t>
            </w:r>
          </w:p>
        </w:tc>
        <w:tc>
          <w:tcPr>
            <w:tcW w:w="5527" w:type="dxa"/>
          </w:tcPr>
          <w:p w14:paraId="07C97D35" w14:textId="129F9C56" w:rsidR="00801E87" w:rsidRPr="007808D4" w:rsidRDefault="00801E87" w:rsidP="00801E87">
            <w:pPr>
              <w:rPr>
                <w:rFonts w:cstheme="minorHAnsi"/>
              </w:rPr>
            </w:pPr>
            <w:r w:rsidRPr="007808D4">
              <w:rPr>
                <w:rFonts w:cstheme="minorHAnsi"/>
              </w:rPr>
              <w:t>3</w:t>
            </w:r>
          </w:p>
        </w:tc>
      </w:tr>
      <w:tr w:rsidR="00801E87" w:rsidRPr="007808D4" w14:paraId="08542C9E" w14:textId="77777777" w:rsidTr="00801E87">
        <w:tc>
          <w:tcPr>
            <w:tcW w:w="562" w:type="dxa"/>
          </w:tcPr>
          <w:p w14:paraId="4EB71FA7" w14:textId="28DD71D6" w:rsidR="00801E87" w:rsidRPr="007808D4" w:rsidRDefault="00801E87" w:rsidP="00801E87">
            <w:pPr>
              <w:rPr>
                <w:rFonts w:cstheme="minorHAnsi"/>
              </w:rPr>
            </w:pPr>
            <w:r w:rsidRPr="007808D4">
              <w:rPr>
                <w:rFonts w:cstheme="minorHAnsi"/>
              </w:rPr>
              <w:t>8</w:t>
            </w:r>
          </w:p>
        </w:tc>
        <w:tc>
          <w:tcPr>
            <w:tcW w:w="3261" w:type="dxa"/>
          </w:tcPr>
          <w:p w14:paraId="62461EEF" w14:textId="0BBED11F" w:rsidR="00801E87" w:rsidRPr="007808D4" w:rsidRDefault="00801E87" w:rsidP="00801E87">
            <w:pPr>
              <w:rPr>
                <w:rFonts w:cstheme="minorHAnsi"/>
              </w:rPr>
            </w:pPr>
            <w:r w:rsidRPr="007808D4">
              <w:rPr>
                <w:rFonts w:cstheme="minorHAnsi"/>
              </w:rPr>
              <w:t>Normal-Nucleoli</w:t>
            </w:r>
          </w:p>
        </w:tc>
        <w:tc>
          <w:tcPr>
            <w:tcW w:w="5527" w:type="dxa"/>
          </w:tcPr>
          <w:p w14:paraId="371DABCA" w14:textId="2EDC35CF" w:rsidR="00801E87" w:rsidRPr="007808D4" w:rsidRDefault="00801E87" w:rsidP="00801E87">
            <w:pPr>
              <w:rPr>
                <w:rFonts w:cstheme="minorHAnsi"/>
              </w:rPr>
            </w:pPr>
            <w:r w:rsidRPr="007808D4">
              <w:rPr>
                <w:rFonts w:cstheme="minorHAnsi"/>
              </w:rPr>
              <w:t>3</w:t>
            </w:r>
          </w:p>
        </w:tc>
      </w:tr>
      <w:tr w:rsidR="00801E87" w:rsidRPr="007808D4" w14:paraId="79970E23" w14:textId="77777777" w:rsidTr="00801E87">
        <w:tc>
          <w:tcPr>
            <w:tcW w:w="562" w:type="dxa"/>
          </w:tcPr>
          <w:p w14:paraId="5E2C0206" w14:textId="5264E027" w:rsidR="00801E87" w:rsidRPr="007808D4" w:rsidRDefault="00801E87" w:rsidP="00801E87">
            <w:pPr>
              <w:rPr>
                <w:rFonts w:cstheme="minorHAnsi"/>
              </w:rPr>
            </w:pPr>
            <w:r w:rsidRPr="007808D4">
              <w:rPr>
                <w:rFonts w:cstheme="minorHAnsi"/>
              </w:rPr>
              <w:t>9</w:t>
            </w:r>
          </w:p>
        </w:tc>
        <w:tc>
          <w:tcPr>
            <w:tcW w:w="3261" w:type="dxa"/>
          </w:tcPr>
          <w:p w14:paraId="595675AC" w14:textId="558C7C6F" w:rsidR="00801E87" w:rsidRPr="007808D4" w:rsidRDefault="00801E87" w:rsidP="00801E87">
            <w:pPr>
              <w:rPr>
                <w:rFonts w:cstheme="minorHAnsi"/>
              </w:rPr>
            </w:pPr>
            <w:r w:rsidRPr="007808D4">
              <w:rPr>
                <w:rFonts w:cstheme="minorHAnsi"/>
              </w:rPr>
              <w:t>Mitoses</w:t>
            </w:r>
          </w:p>
        </w:tc>
        <w:tc>
          <w:tcPr>
            <w:tcW w:w="5527" w:type="dxa"/>
          </w:tcPr>
          <w:p w14:paraId="64ED2AFD" w14:textId="51091B18" w:rsidR="00801E87" w:rsidRPr="007808D4" w:rsidRDefault="00801E87" w:rsidP="00801E87">
            <w:pPr>
              <w:rPr>
                <w:rFonts w:cstheme="minorHAnsi"/>
              </w:rPr>
            </w:pPr>
            <w:r w:rsidRPr="007808D4">
              <w:rPr>
                <w:rFonts w:cstheme="minorHAnsi"/>
              </w:rPr>
              <w:t>3</w:t>
            </w:r>
          </w:p>
        </w:tc>
      </w:tr>
    </w:tbl>
    <w:p w14:paraId="10265337" w14:textId="137FA401" w:rsidR="00A57049" w:rsidRPr="007808D4" w:rsidRDefault="00A57049" w:rsidP="00DF7F02">
      <w:pPr>
        <w:spacing w:after="0"/>
        <w:rPr>
          <w:rFonts w:cstheme="minorHAnsi"/>
        </w:rPr>
      </w:pPr>
    </w:p>
    <w:p w14:paraId="69C4A5CA" w14:textId="271D3307" w:rsidR="00A57049" w:rsidRPr="007808D4" w:rsidRDefault="00801E87" w:rsidP="00DF7F02">
      <w:pPr>
        <w:spacing w:after="0"/>
        <w:rPr>
          <w:rFonts w:cstheme="minorHAnsi"/>
        </w:rPr>
      </w:pPr>
      <w:r w:rsidRPr="007808D4">
        <w:rPr>
          <w:rFonts w:cstheme="minorHAnsi"/>
        </w:rPr>
        <w:t>(</w:t>
      </w:r>
      <w:r w:rsidR="00A57049" w:rsidRPr="007808D4">
        <w:rPr>
          <w:rFonts w:cstheme="minorHAnsi"/>
        </w:rPr>
        <w:t>The parameters of this dataset are described in appendix 2</w:t>
      </w:r>
      <w:r w:rsidRPr="007808D4">
        <w:rPr>
          <w:rFonts w:cstheme="minorHAnsi"/>
        </w:rPr>
        <w:t>)</w:t>
      </w:r>
      <w:r w:rsidR="00A57049" w:rsidRPr="007808D4">
        <w:rPr>
          <w:rFonts w:cstheme="minorHAnsi"/>
        </w:rPr>
        <w:t xml:space="preserve">. </w:t>
      </w:r>
    </w:p>
    <w:p w14:paraId="1F54FECA" w14:textId="77777777" w:rsidR="009B7FFD" w:rsidRPr="007808D4" w:rsidRDefault="009B7FFD" w:rsidP="009B7FFD">
      <w:pPr>
        <w:spacing w:after="0"/>
        <w:rPr>
          <w:rFonts w:cstheme="minorHAnsi"/>
        </w:rPr>
      </w:pPr>
      <w:r w:rsidRPr="007808D4">
        <w:rPr>
          <w:rFonts w:cstheme="minorHAnsi"/>
        </w:rPr>
        <w:t>To conclude, we have :</w:t>
      </w:r>
    </w:p>
    <w:p w14:paraId="1ABF5CD5" w14:textId="1A531822" w:rsidR="009B7FFD" w:rsidRPr="007808D4" w:rsidRDefault="009B7FFD" w:rsidP="009B7FFD">
      <w:pPr>
        <w:spacing w:after="0"/>
        <w:rPr>
          <w:rFonts w:cstheme="minorHAnsi"/>
        </w:rPr>
      </w:pPr>
      <w:r>
        <w:rPr>
          <w:rFonts w:cstheme="minorHAnsi" w:hint="cs"/>
          <w:rtl/>
        </w:rPr>
        <w:t>4</w:t>
      </w:r>
      <w:r w:rsidRPr="007808D4">
        <w:rPr>
          <w:rFonts w:cstheme="minorHAnsi"/>
        </w:rPr>
        <w:t xml:space="preserve">  Layman parameters,</w:t>
      </w:r>
      <w:r>
        <w:rPr>
          <w:rFonts w:cstheme="minorHAnsi"/>
        </w:rPr>
        <w:t xml:space="preserve"> 2</w:t>
      </w:r>
      <w:r>
        <w:rPr>
          <w:rFonts w:cstheme="minorHAnsi" w:hint="cs"/>
          <w:rtl/>
        </w:rPr>
        <w:t xml:space="preserve"> </w:t>
      </w:r>
      <w:r w:rsidRPr="007808D4">
        <w:rPr>
          <w:rFonts w:cstheme="minorHAnsi"/>
        </w:rPr>
        <w:t xml:space="preserve">Amateur parameters, and </w:t>
      </w:r>
      <w:r>
        <w:rPr>
          <w:rFonts w:cstheme="minorHAnsi" w:hint="cs"/>
          <w:rtl/>
        </w:rPr>
        <w:t>3</w:t>
      </w:r>
      <w:r w:rsidRPr="007808D4">
        <w:rPr>
          <w:rFonts w:cstheme="minorHAnsi"/>
        </w:rPr>
        <w:t xml:space="preserve"> Expert parameters</w:t>
      </w:r>
    </w:p>
    <w:p w14:paraId="2D23B36D" w14:textId="59174742" w:rsidR="00A57049" w:rsidRDefault="00A57049" w:rsidP="00DF7F02">
      <w:pPr>
        <w:spacing w:after="0"/>
        <w:rPr>
          <w:rFonts w:cstheme="minorHAnsi"/>
        </w:rPr>
      </w:pPr>
    </w:p>
    <w:p w14:paraId="6D15A031" w14:textId="5D74383E" w:rsidR="00CF016D" w:rsidRPr="007808D4" w:rsidRDefault="00CF016D" w:rsidP="00DF7F02">
      <w:pPr>
        <w:spacing w:after="0"/>
        <w:rPr>
          <w:rFonts w:cstheme="minorHAnsi"/>
        </w:rPr>
      </w:pPr>
    </w:p>
    <w:p w14:paraId="2A771653" w14:textId="77777777" w:rsidR="00A57049" w:rsidRPr="00744E47" w:rsidRDefault="00A57049" w:rsidP="00DF7F02">
      <w:pPr>
        <w:spacing w:after="0"/>
      </w:pPr>
    </w:p>
    <w:p w14:paraId="4CABA364" w14:textId="77777777" w:rsidR="009B7FFD" w:rsidRDefault="009B7FFD">
      <w:pPr>
        <w:rPr>
          <w:rFonts w:asciiTheme="majorHAnsi" w:eastAsiaTheme="majorEastAsia" w:hAnsiTheme="majorHAnsi" w:cstheme="majorBidi"/>
          <w:color w:val="2F5496" w:themeColor="accent1" w:themeShade="BF"/>
          <w:sz w:val="32"/>
          <w:szCs w:val="32"/>
        </w:rPr>
      </w:pPr>
      <w:r>
        <w:br w:type="page"/>
      </w:r>
    </w:p>
    <w:p w14:paraId="3E3803E1" w14:textId="36BE896F" w:rsidR="00B40C82" w:rsidRDefault="001B0F5D" w:rsidP="007F0379">
      <w:pPr>
        <w:pStyle w:val="1"/>
        <w:numPr>
          <w:ilvl w:val="0"/>
          <w:numId w:val="13"/>
        </w:numPr>
      </w:pPr>
      <w:bookmarkStart w:id="5" w:name="_Toc36928964"/>
      <w:r w:rsidRPr="004045F9">
        <w:lastRenderedPageBreak/>
        <w:t>Experiments</w:t>
      </w:r>
      <w:bookmarkEnd w:id="5"/>
    </w:p>
    <w:p w14:paraId="50FC6ABD" w14:textId="77777777" w:rsidR="009B7FFD" w:rsidRPr="009B7FFD" w:rsidRDefault="009B7FFD" w:rsidP="009B7FFD"/>
    <w:p w14:paraId="154A6359" w14:textId="77777777" w:rsidR="00CF016D" w:rsidRDefault="00CF016D" w:rsidP="00CF016D">
      <w:r>
        <w:t>First, we will retrieve the mushrooms database from the UCI website. Since it contains categorical parameters, we had to number each parameter’s options in order to simplify the analysis process.</w:t>
      </w:r>
    </w:p>
    <w:p w14:paraId="61D21D34" w14:textId="0DAE1238" w:rsidR="00CF016D" w:rsidRDefault="00CF016D" w:rsidP="00CF016D">
      <w:r>
        <w:t xml:space="preserve"> On each expertise level, we will generate a tree and compare the F</w:t>
      </w:r>
      <w:r w:rsidR="005578BB">
        <w:t>N</w:t>
      </w:r>
      <w:r>
        <w:t xml:space="preserve"> rate of both trees, the tree with level compatible parameters, and the tree with guessing parameters. We repeat this process for each error percentage</w:t>
      </w:r>
      <w:r w:rsidR="00CF227C">
        <w:t>;</w:t>
      </w:r>
      <w:r w:rsidR="00165519">
        <w:t xml:space="preserve"> </w:t>
      </w:r>
      <w:r w:rsidR="00CF227C" w:rsidRPr="00CF227C">
        <w:t>10%,30% and 50%,</w:t>
      </w:r>
      <w:r w:rsidR="00165519" w:rsidRPr="00CF227C">
        <w:t xml:space="preserve"> </w:t>
      </w:r>
      <w:r w:rsidRPr="00CF227C">
        <w:t xml:space="preserve"> </w:t>
      </w:r>
      <w:r>
        <w:t>and decide what is the best tree in each situation. We will use ID3 and KNN visualizations for comparison.</w:t>
      </w:r>
    </w:p>
    <w:p w14:paraId="54B745DB" w14:textId="6CBBD569" w:rsidR="00CF016D" w:rsidRDefault="00CF016D" w:rsidP="00CF016D">
      <w:r>
        <w:t>After that stage, we have created designated files for the layman and amateur levels. For the amateur level, we have created a file that contains only amateur and layman parameters (those he is familiar with</w:t>
      </w:r>
      <w:r w:rsidR="007F0379">
        <w:t xml:space="preserve"> – level 1 and 2</w:t>
      </w:r>
      <w:r>
        <w:t>) and a file that contains all parameters but with 10,30 and 50 percent of errors in expert parameters. For the layman, we have done the same but with errors in both amateur and expert levels in 10-30 and 30-50 percent, respectively.</w:t>
      </w:r>
    </w:p>
    <w:p w14:paraId="15FFC6F7" w14:textId="77777777" w:rsidR="00CF016D" w:rsidRDefault="00CF016D" w:rsidP="00CF016D">
      <w:r>
        <w:t>The cases are as follows:</w:t>
      </w:r>
    </w:p>
    <w:p w14:paraId="1080B47F" w14:textId="3DBD4BF5" w:rsidR="00CF016D" w:rsidRDefault="00CF016D" w:rsidP="00CF016D">
      <w:pPr>
        <w:pStyle w:val="a4"/>
        <w:numPr>
          <w:ilvl w:val="0"/>
          <w:numId w:val="10"/>
        </w:numPr>
      </w:pPr>
      <w:r>
        <w:t>An amateur can be wrong in 10, 30, or 50 percent of the unknown expert parameters. Ten percent means the amateur is making educated guesses, so most of them are right, and 50 percent means the amateur is making wild guesses based on no knowledge whatsoever. Thirty percent is somewhere in between the two.</w:t>
      </w:r>
    </w:p>
    <w:p w14:paraId="3499198B" w14:textId="4DA33C24" w:rsidR="00CF016D" w:rsidRDefault="00CF016D" w:rsidP="00CF016D">
      <w:pPr>
        <w:pStyle w:val="a4"/>
        <w:numPr>
          <w:ilvl w:val="0"/>
          <w:numId w:val="10"/>
        </w:numPr>
      </w:pPr>
      <w:r>
        <w:t>A non-specialist can be wrong in either 10,30 or 50 percent of amateur parameters, and either 30,50 or 70 percent of expert parameters.</w:t>
      </w:r>
    </w:p>
    <w:p w14:paraId="7075C62E" w14:textId="77777777" w:rsidR="00CF016D" w:rsidRDefault="00CF016D" w:rsidP="00CF016D">
      <w:r>
        <w:t>We assume the expert parameters would be more difficult for the layman than the amateur parameters. The assumption is trying to determine the worst-case scenario; Thus, those are arbitrary limits chosen for experiment sake only. If the cases described will not provide a clear answer to the question at hand, we will create additional files with different percentages of mistakes and examine the results once again.</w:t>
      </w:r>
    </w:p>
    <w:p w14:paraId="7140C6FF" w14:textId="7627F26B" w:rsidR="00CF016D" w:rsidRDefault="00CF016D" w:rsidP="00CF016D">
      <w:r>
        <w:t>We are trying to test a methodology we could assist in a case of no expert in hand. We will test this methodology for the cancer tumors domains as well. Our goal is to reach the lowest F</w:t>
      </w:r>
      <w:r w:rsidR="00BC2DA3">
        <w:t>N</w:t>
      </w:r>
      <w:r>
        <w:t xml:space="preserve"> rate in case of a lousy classification.</w:t>
      </w:r>
    </w:p>
    <w:p w14:paraId="5D1F213E" w14:textId="11A05831" w:rsidR="00CF016D" w:rsidRDefault="00CF016D" w:rsidP="00CF016D">
      <w:r>
        <w:t>After we have all the results, we will compare the accuracy and F</w:t>
      </w:r>
      <w:r w:rsidR="00BC2DA3">
        <w:t>N</w:t>
      </w:r>
      <w:r>
        <w:t xml:space="preserve"> rate for every case and decide which option suits every expertise level.</w:t>
      </w:r>
    </w:p>
    <w:p w14:paraId="4A84A823" w14:textId="5D3F97B1" w:rsidR="00FA0C7D" w:rsidRPr="0078226A" w:rsidRDefault="00FA0C7D" w:rsidP="003B55F5">
      <w:pPr>
        <w:rPr>
          <w:sz w:val="18"/>
          <w:szCs w:val="18"/>
        </w:rPr>
      </w:pPr>
      <w:r w:rsidRPr="0078226A">
        <w:rPr>
          <w:sz w:val="18"/>
          <w:szCs w:val="18"/>
        </w:rPr>
        <w:br w:type="page"/>
      </w:r>
    </w:p>
    <w:p w14:paraId="5D3A5B0F" w14:textId="518395B6" w:rsidR="009B7FFD" w:rsidRPr="009B7FFD" w:rsidRDefault="001B0F5D" w:rsidP="007F0379">
      <w:pPr>
        <w:pStyle w:val="1"/>
        <w:numPr>
          <w:ilvl w:val="0"/>
          <w:numId w:val="13"/>
        </w:numPr>
      </w:pPr>
      <w:bookmarkStart w:id="6" w:name="_Toc36928965"/>
      <w:r w:rsidRPr="004045F9">
        <w:lastRenderedPageBreak/>
        <w:t>Results</w:t>
      </w:r>
      <w:bookmarkEnd w:id="6"/>
    </w:p>
    <w:p w14:paraId="2A957C8E" w14:textId="0E727110" w:rsidR="00055B20" w:rsidRDefault="00055B20" w:rsidP="001B0F5D"/>
    <w:p w14:paraId="70D6A164" w14:textId="77777777" w:rsidR="00856873" w:rsidRDefault="007F0379" w:rsidP="007F0379">
      <w:pPr>
        <w:pStyle w:val="2"/>
        <w:numPr>
          <w:ilvl w:val="1"/>
          <w:numId w:val="13"/>
        </w:numPr>
      </w:pPr>
      <w:r>
        <w:t xml:space="preserve"> </w:t>
      </w:r>
      <w:bookmarkStart w:id="7" w:name="_Toc36928966"/>
      <w:r w:rsidR="004A481E" w:rsidRPr="004A481E">
        <w:t>Mushrooms</w:t>
      </w:r>
      <w:bookmarkEnd w:id="7"/>
      <w:r w:rsidR="004A481E" w:rsidRPr="004A481E">
        <w:t xml:space="preserve"> </w:t>
      </w:r>
    </w:p>
    <w:p w14:paraId="5768191A" w14:textId="5A032C99" w:rsidR="004A481E" w:rsidRPr="004A481E" w:rsidRDefault="004A481E" w:rsidP="00856873">
      <w:pPr>
        <w:pStyle w:val="2"/>
        <w:numPr>
          <w:ilvl w:val="2"/>
          <w:numId w:val="13"/>
        </w:numPr>
      </w:pPr>
      <w:bookmarkStart w:id="8" w:name="_Toc36928967"/>
      <w:r w:rsidRPr="004A481E">
        <w:t>Expert Data</w:t>
      </w:r>
      <w:bookmarkEnd w:id="8"/>
    </w:p>
    <w:p w14:paraId="6A17B534" w14:textId="199DE759" w:rsidR="009713F3" w:rsidRDefault="004A481E" w:rsidP="004A481E">
      <w:pPr>
        <w:rPr>
          <w:rtl/>
        </w:rPr>
      </w:pPr>
      <w:r>
        <w:rPr>
          <w:noProof/>
        </w:rPr>
        <w:drawing>
          <wp:anchor distT="0" distB="0" distL="114300" distR="114300" simplePos="0" relativeHeight="251706368" behindDoc="0" locked="0" layoutInCell="1" allowOverlap="1" wp14:anchorId="398FA08E" wp14:editId="2D9D3FDA">
            <wp:simplePos x="0" y="0"/>
            <wp:positionH relativeFrom="column">
              <wp:posOffset>-233045</wp:posOffset>
            </wp:positionH>
            <wp:positionV relativeFrom="paragraph">
              <wp:posOffset>614680</wp:posOffset>
            </wp:positionV>
            <wp:extent cx="6442710" cy="3939540"/>
            <wp:effectExtent l="0" t="0" r="0" b="381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42710" cy="3939540"/>
                    </a:xfrm>
                    <a:prstGeom prst="rect">
                      <a:avLst/>
                    </a:prstGeom>
                  </pic:spPr>
                </pic:pic>
              </a:graphicData>
            </a:graphic>
            <wp14:sizeRelH relativeFrom="page">
              <wp14:pctWidth>0</wp14:pctWidth>
            </wp14:sizeRelH>
            <wp14:sizeRelV relativeFrom="page">
              <wp14:pctHeight>0</wp14:pctHeight>
            </wp14:sizeRelV>
          </wp:anchor>
        </w:drawing>
      </w:r>
      <w:r w:rsidR="00CF016D" w:rsidRPr="00CF016D">
        <w:t xml:space="preserve"> First, we will run a decision tree on both datasets to know the baseline accuracy and F</w:t>
      </w:r>
      <w:r w:rsidR="00710E16">
        <w:t>N</w:t>
      </w:r>
      <w:r w:rsidR="00CF016D" w:rsidRPr="00CF016D">
        <w:t xml:space="preserve"> rate. We can see that the tree depth is eight, and the gill-color was chosen as the root of the tree</w:t>
      </w:r>
      <w:r>
        <w:t>.</w:t>
      </w:r>
    </w:p>
    <w:p w14:paraId="0E1CF611" w14:textId="6877A385" w:rsidR="004A481E" w:rsidRDefault="0065177B">
      <w:r>
        <w:rPr>
          <w:noProof/>
        </w:rPr>
        <w:drawing>
          <wp:anchor distT="0" distB="0" distL="114300" distR="114300" simplePos="0" relativeHeight="251734016" behindDoc="0" locked="0" layoutInCell="1" allowOverlap="1" wp14:anchorId="43EB0268" wp14:editId="469433A2">
            <wp:simplePos x="0" y="0"/>
            <wp:positionH relativeFrom="column">
              <wp:posOffset>185057</wp:posOffset>
            </wp:positionH>
            <wp:positionV relativeFrom="paragraph">
              <wp:posOffset>4389302</wp:posOffset>
            </wp:positionV>
            <wp:extent cx="5943600" cy="1936750"/>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14:sizeRelH relativeFrom="page">
              <wp14:pctWidth>0</wp14:pctWidth>
            </wp14:sizeRelH>
            <wp14:sizeRelV relativeFrom="page">
              <wp14:pctHeight>0</wp14:pctHeight>
            </wp14:sizeRelV>
          </wp:anchor>
        </w:drawing>
      </w:r>
    </w:p>
    <w:p w14:paraId="11CEC782" w14:textId="3961654A" w:rsidR="004A481E" w:rsidRDefault="004A481E"/>
    <w:p w14:paraId="55F7A4A9" w14:textId="4BECC04F" w:rsidR="004A481E" w:rsidRDefault="004A481E" w:rsidP="004A481E">
      <w:r>
        <w:lastRenderedPageBreak/>
        <w:t>The accuracy of the model is 100%. And the F</w:t>
      </w:r>
      <w:r w:rsidR="00BC2DA3">
        <w:t>N</w:t>
      </w:r>
      <w:r>
        <w:t xml:space="preserve"> rate is 0.</w:t>
      </w:r>
    </w:p>
    <w:p w14:paraId="1018DD45" w14:textId="11977FBA" w:rsidR="004A481E" w:rsidRDefault="004A481E" w:rsidP="004A481E">
      <w:r>
        <w:rPr>
          <w:noProof/>
        </w:rPr>
        <w:drawing>
          <wp:anchor distT="0" distB="0" distL="114300" distR="114300" simplePos="0" relativeHeight="251708416" behindDoc="0" locked="0" layoutInCell="1" allowOverlap="1" wp14:anchorId="2F70A21D" wp14:editId="20A048DF">
            <wp:simplePos x="0" y="0"/>
            <wp:positionH relativeFrom="column">
              <wp:posOffset>2971800</wp:posOffset>
            </wp:positionH>
            <wp:positionV relativeFrom="paragraph">
              <wp:posOffset>0</wp:posOffset>
            </wp:positionV>
            <wp:extent cx="3299460" cy="2350770"/>
            <wp:effectExtent l="0" t="0" r="0" b="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99460" cy="2350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CC894F7" wp14:editId="40186489">
            <wp:simplePos x="0" y="0"/>
            <wp:positionH relativeFrom="margin">
              <wp:posOffset>-251460</wp:posOffset>
            </wp:positionH>
            <wp:positionV relativeFrom="paragraph">
              <wp:posOffset>0</wp:posOffset>
            </wp:positionV>
            <wp:extent cx="3223260" cy="2362200"/>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23260" cy="2362200"/>
                    </a:xfrm>
                    <a:prstGeom prst="rect">
                      <a:avLst/>
                    </a:prstGeom>
                  </pic:spPr>
                </pic:pic>
              </a:graphicData>
            </a:graphic>
            <wp14:sizeRelH relativeFrom="page">
              <wp14:pctWidth>0</wp14:pctWidth>
            </wp14:sizeRelH>
            <wp14:sizeRelV relativeFrom="page">
              <wp14:pctHeight>0</wp14:pctHeight>
            </wp14:sizeRelV>
          </wp:anchor>
        </w:drawing>
      </w:r>
    </w:p>
    <w:p w14:paraId="4F8AAD39" w14:textId="2DF1E8B5" w:rsidR="004A481E" w:rsidRDefault="00CF016D">
      <w:pPr>
        <w:rPr>
          <w:rFonts w:asciiTheme="majorHAnsi" w:eastAsiaTheme="majorEastAsia" w:hAnsiTheme="majorHAnsi" w:cstheme="majorBidi"/>
          <w:color w:val="2F5496" w:themeColor="accent1" w:themeShade="BF"/>
          <w:sz w:val="26"/>
          <w:szCs w:val="26"/>
        </w:rPr>
      </w:pPr>
      <w:r w:rsidRPr="00CF016D">
        <w:t>We can see from these charts that odor has significant importance to the classification process since there are three edible odors, and the seven other odors are poisonous. Another conclusion is that there are only two cap-colors which poisonous mushrooms do not show.</w:t>
      </w:r>
      <w:r w:rsidR="004A481E">
        <w:br w:type="page"/>
      </w:r>
    </w:p>
    <w:p w14:paraId="26D8A564" w14:textId="6F938443" w:rsidR="00E85F1C" w:rsidRDefault="004A481E" w:rsidP="00856873">
      <w:pPr>
        <w:pStyle w:val="2"/>
        <w:numPr>
          <w:ilvl w:val="2"/>
          <w:numId w:val="13"/>
        </w:numPr>
      </w:pPr>
      <w:bookmarkStart w:id="9" w:name="_Toc36928968"/>
      <w:r>
        <w:lastRenderedPageBreak/>
        <w:t>Amateur data</w:t>
      </w:r>
      <w:bookmarkEnd w:id="9"/>
    </w:p>
    <w:p w14:paraId="5AB97A0E" w14:textId="433B370C" w:rsidR="004A481E" w:rsidRDefault="004A481E">
      <w:r>
        <w:rPr>
          <w:noProof/>
        </w:rPr>
        <w:drawing>
          <wp:anchor distT="0" distB="0" distL="114300" distR="114300" simplePos="0" relativeHeight="251709440" behindDoc="0" locked="0" layoutInCell="1" allowOverlap="1" wp14:anchorId="4A8D0A97" wp14:editId="0ED26835">
            <wp:simplePos x="0" y="0"/>
            <wp:positionH relativeFrom="margin">
              <wp:align>center</wp:align>
            </wp:positionH>
            <wp:positionV relativeFrom="paragraph">
              <wp:posOffset>330835</wp:posOffset>
            </wp:positionV>
            <wp:extent cx="7017385" cy="4800600"/>
            <wp:effectExtent l="0" t="0" r="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017385" cy="4800600"/>
                    </a:xfrm>
                    <a:prstGeom prst="rect">
                      <a:avLst/>
                    </a:prstGeom>
                  </pic:spPr>
                </pic:pic>
              </a:graphicData>
            </a:graphic>
            <wp14:sizeRelH relativeFrom="page">
              <wp14:pctWidth>0</wp14:pctWidth>
            </wp14:sizeRelH>
            <wp14:sizeRelV relativeFrom="page">
              <wp14:pctHeight>0</wp14:pctHeight>
            </wp14:sizeRelV>
          </wp:anchor>
        </w:drawing>
      </w:r>
      <w:r w:rsidR="00CF016D" w:rsidRPr="00CF016D">
        <w:t xml:space="preserve"> Now we will test the model at the amateur level. The tree depth is still eight however the model accuracy  </w:t>
      </w:r>
      <w:r>
        <w:t>dropped to 9</w:t>
      </w:r>
      <w:r w:rsidR="00CF016D">
        <w:t>9</w:t>
      </w:r>
      <w:r>
        <w:t>.</w:t>
      </w:r>
      <w:r w:rsidR="00CF016D">
        <w:t>7</w:t>
      </w:r>
      <w:r>
        <w:t>% and the F</w:t>
      </w:r>
      <w:r w:rsidR="00BC2DA3">
        <w:t>N</w:t>
      </w:r>
      <w:r>
        <w:t xml:space="preserve"> rate is now 70.</w:t>
      </w:r>
    </w:p>
    <w:p w14:paraId="4BFDB31A" w14:textId="6BB80CDD" w:rsidR="004A481E" w:rsidRDefault="007777B7">
      <w:r>
        <w:rPr>
          <w:noProof/>
        </w:rPr>
        <w:drawing>
          <wp:anchor distT="0" distB="0" distL="114300" distR="114300" simplePos="0" relativeHeight="251731968" behindDoc="0" locked="0" layoutInCell="1" allowOverlap="1" wp14:anchorId="30957AE5" wp14:editId="72AFF99A">
            <wp:simplePos x="0" y="0"/>
            <wp:positionH relativeFrom="column">
              <wp:posOffset>-182880</wp:posOffset>
            </wp:positionH>
            <wp:positionV relativeFrom="paragraph">
              <wp:posOffset>-3810</wp:posOffset>
            </wp:positionV>
            <wp:extent cx="4267200" cy="2585085"/>
            <wp:effectExtent l="0" t="0" r="0" b="5715"/>
            <wp:wrapSquare wrapText="bothSides"/>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67200" cy="258508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4A481E">
        <w:br w:type="page"/>
      </w:r>
    </w:p>
    <w:p w14:paraId="73C8F992" w14:textId="2E49A660" w:rsidR="0069246F" w:rsidRDefault="0069246F" w:rsidP="00856873">
      <w:pPr>
        <w:pStyle w:val="2"/>
        <w:numPr>
          <w:ilvl w:val="2"/>
          <w:numId w:val="13"/>
        </w:numPr>
      </w:pPr>
      <w:bookmarkStart w:id="10" w:name="_Toc36928969"/>
      <w:r>
        <w:lastRenderedPageBreak/>
        <w:t>Amateur data with 10 percent</w:t>
      </w:r>
      <w:bookmarkEnd w:id="10"/>
    </w:p>
    <w:p w14:paraId="6DB05317" w14:textId="2070991D" w:rsidR="0069246F" w:rsidRDefault="0069246F" w:rsidP="0069246F"/>
    <w:p w14:paraId="1AAEA103" w14:textId="64C3A650" w:rsidR="0069246F" w:rsidRPr="0069246F" w:rsidRDefault="0069246F" w:rsidP="0069246F">
      <w:r>
        <w:rPr>
          <w:noProof/>
        </w:rPr>
        <w:drawing>
          <wp:anchor distT="0" distB="0" distL="114300" distR="114300" simplePos="0" relativeHeight="251735040" behindDoc="0" locked="0" layoutInCell="1" allowOverlap="1" wp14:anchorId="40D03370" wp14:editId="1D34CF08">
            <wp:simplePos x="0" y="0"/>
            <wp:positionH relativeFrom="column">
              <wp:posOffset>0</wp:posOffset>
            </wp:positionH>
            <wp:positionV relativeFrom="paragraph">
              <wp:posOffset>-2177</wp:posOffset>
            </wp:positionV>
            <wp:extent cx="5943600" cy="3462655"/>
            <wp:effectExtent l="0" t="0" r="0" b="4445"/>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14:sizeRelH relativeFrom="page">
              <wp14:pctWidth>0</wp14:pctWidth>
            </wp14:sizeRelH>
            <wp14:sizeRelV relativeFrom="page">
              <wp14:pctHeight>0</wp14:pctHeight>
            </wp14:sizeRelV>
          </wp:anchor>
        </w:drawing>
      </w:r>
    </w:p>
    <w:p w14:paraId="7138CC2E" w14:textId="2E194A6F" w:rsidR="004A481E" w:rsidRDefault="004A481E"/>
    <w:p w14:paraId="4DCE53CC" w14:textId="765D7797" w:rsidR="0069246F" w:rsidRDefault="002C19E9">
      <w:r>
        <w:rPr>
          <w:noProof/>
        </w:rPr>
        <w:drawing>
          <wp:anchor distT="0" distB="0" distL="114300" distR="114300" simplePos="0" relativeHeight="251736064" behindDoc="0" locked="0" layoutInCell="1" allowOverlap="1" wp14:anchorId="7AC1E38C" wp14:editId="06C810DC">
            <wp:simplePos x="0" y="0"/>
            <wp:positionH relativeFrom="column">
              <wp:posOffset>0</wp:posOffset>
            </wp:positionH>
            <wp:positionV relativeFrom="paragraph">
              <wp:posOffset>-272</wp:posOffset>
            </wp:positionV>
            <wp:extent cx="4324350" cy="2733675"/>
            <wp:effectExtent l="0" t="0" r="0" b="9525"/>
            <wp:wrapSquare wrapText="bothSides"/>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24350" cy="2733675"/>
                    </a:xfrm>
                    <a:prstGeom prst="rect">
                      <a:avLst/>
                    </a:prstGeom>
                  </pic:spPr>
                </pic:pic>
              </a:graphicData>
            </a:graphic>
            <wp14:sizeRelH relativeFrom="page">
              <wp14:pctWidth>0</wp14:pctWidth>
            </wp14:sizeRelH>
            <wp14:sizeRelV relativeFrom="page">
              <wp14:pctHeight>0</wp14:pctHeight>
            </wp14:sizeRelV>
          </wp:anchor>
        </w:drawing>
      </w:r>
    </w:p>
    <w:p w14:paraId="389DCDDE" w14:textId="77777777" w:rsidR="0065177B" w:rsidRDefault="0065177B"/>
    <w:p w14:paraId="37464E1B" w14:textId="7265AAA8" w:rsidR="0065177B" w:rsidRDefault="0065177B"/>
    <w:p w14:paraId="2055F7E2" w14:textId="2040173E" w:rsidR="00DE0E49" w:rsidRDefault="00CF016D">
      <w:r w:rsidRPr="00CF016D">
        <w:t>We can also see that the odor attribute, which was a handy parameter to distinguish between the classes is no longer such.</w:t>
      </w:r>
    </w:p>
    <w:p w14:paraId="0B218167" w14:textId="3A27320D" w:rsidR="00557D76" w:rsidRDefault="00557D76"/>
    <w:p w14:paraId="73F5176B" w14:textId="55C86A62" w:rsidR="00CF016D" w:rsidRDefault="004F0DFD">
      <w:pPr>
        <w:rPr>
          <w:rFonts w:asciiTheme="majorHAnsi" w:eastAsiaTheme="majorEastAsia" w:hAnsiTheme="majorHAnsi" w:cstheme="majorBidi"/>
          <w:color w:val="2F5496" w:themeColor="accent1" w:themeShade="BF"/>
          <w:sz w:val="26"/>
          <w:szCs w:val="26"/>
        </w:rPr>
      </w:pPr>
      <w:r>
        <w:t xml:space="preserve"> </w:t>
      </w:r>
      <w:r w:rsidR="00CC400D">
        <w:br w:type="page"/>
      </w:r>
      <w:r w:rsidR="00CF016D">
        <w:rPr>
          <w:noProof/>
        </w:rPr>
        <w:lastRenderedPageBreak/>
        <w:drawing>
          <wp:anchor distT="0" distB="0" distL="114300" distR="114300" simplePos="0" relativeHeight="251713536" behindDoc="0" locked="0" layoutInCell="1" allowOverlap="1" wp14:anchorId="52FFE3D6" wp14:editId="63817EEC">
            <wp:simplePos x="0" y="0"/>
            <wp:positionH relativeFrom="column">
              <wp:posOffset>756195</wp:posOffset>
            </wp:positionH>
            <wp:positionV relativeFrom="paragraph">
              <wp:posOffset>-363</wp:posOffset>
            </wp:positionV>
            <wp:extent cx="3657600" cy="2667000"/>
            <wp:effectExtent l="0" t="0" r="0"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57600" cy="2667000"/>
                    </a:xfrm>
                    <a:prstGeom prst="rect">
                      <a:avLst/>
                    </a:prstGeom>
                  </pic:spPr>
                </pic:pic>
              </a:graphicData>
            </a:graphic>
            <wp14:sizeRelH relativeFrom="page">
              <wp14:pctWidth>0</wp14:pctWidth>
            </wp14:sizeRelH>
            <wp14:sizeRelV relativeFrom="page">
              <wp14:pctHeight>0</wp14:pctHeight>
            </wp14:sizeRelV>
          </wp:anchor>
        </w:drawing>
      </w:r>
      <w:r w:rsidR="00CF016D">
        <w:br w:type="page"/>
      </w:r>
    </w:p>
    <w:p w14:paraId="763DC787" w14:textId="0EF5BCCE" w:rsidR="0069246F" w:rsidRDefault="0069246F" w:rsidP="00856873">
      <w:pPr>
        <w:pStyle w:val="2"/>
        <w:numPr>
          <w:ilvl w:val="2"/>
          <w:numId w:val="13"/>
        </w:numPr>
      </w:pPr>
      <w:bookmarkStart w:id="11" w:name="_Toc36928970"/>
      <w:r>
        <w:lastRenderedPageBreak/>
        <w:t>Amateur data with 30 percent</w:t>
      </w:r>
      <w:bookmarkEnd w:id="11"/>
    </w:p>
    <w:p w14:paraId="2EE2504E" w14:textId="7F89BD1B" w:rsidR="0065177B" w:rsidRDefault="0065177B" w:rsidP="0065177B">
      <w:r>
        <w:rPr>
          <w:noProof/>
        </w:rPr>
        <w:drawing>
          <wp:anchor distT="0" distB="0" distL="114300" distR="114300" simplePos="0" relativeHeight="251737088" behindDoc="0" locked="0" layoutInCell="1" allowOverlap="1" wp14:anchorId="37B99A39" wp14:editId="352897C9">
            <wp:simplePos x="0" y="0"/>
            <wp:positionH relativeFrom="column">
              <wp:posOffset>119743</wp:posOffset>
            </wp:positionH>
            <wp:positionV relativeFrom="paragraph">
              <wp:posOffset>313146</wp:posOffset>
            </wp:positionV>
            <wp:extent cx="6217920" cy="4121365"/>
            <wp:effectExtent l="0" t="0" r="0" b="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17920" cy="4121365"/>
                    </a:xfrm>
                    <a:prstGeom prst="rect">
                      <a:avLst/>
                    </a:prstGeom>
                  </pic:spPr>
                </pic:pic>
              </a:graphicData>
            </a:graphic>
            <wp14:sizeRelH relativeFrom="page">
              <wp14:pctWidth>0</wp14:pctWidth>
            </wp14:sizeRelH>
            <wp14:sizeRelV relativeFrom="page">
              <wp14:pctHeight>0</wp14:pctHeight>
            </wp14:sizeRelV>
          </wp:anchor>
        </w:drawing>
      </w:r>
    </w:p>
    <w:p w14:paraId="783320C3" w14:textId="0AF41EA8" w:rsidR="0065177B" w:rsidRDefault="0065177B" w:rsidP="0065177B"/>
    <w:p w14:paraId="3AF02024" w14:textId="36DDAF06" w:rsidR="0065177B" w:rsidRPr="0065177B" w:rsidRDefault="0065177B" w:rsidP="0065177B">
      <w:r>
        <w:rPr>
          <w:noProof/>
        </w:rPr>
        <w:drawing>
          <wp:anchor distT="0" distB="0" distL="114300" distR="114300" simplePos="0" relativeHeight="251738112" behindDoc="0" locked="0" layoutInCell="1" allowOverlap="1" wp14:anchorId="088865E1" wp14:editId="51F7872C">
            <wp:simplePos x="0" y="0"/>
            <wp:positionH relativeFrom="page">
              <wp:posOffset>1341120</wp:posOffset>
            </wp:positionH>
            <wp:positionV relativeFrom="paragraph">
              <wp:posOffset>18778</wp:posOffset>
            </wp:positionV>
            <wp:extent cx="4591050" cy="2771775"/>
            <wp:effectExtent l="0" t="0" r="0" b="9525"/>
            <wp:wrapSquare wrapText="bothSides"/>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91050" cy="2771775"/>
                    </a:xfrm>
                    <a:prstGeom prst="rect">
                      <a:avLst/>
                    </a:prstGeom>
                  </pic:spPr>
                </pic:pic>
              </a:graphicData>
            </a:graphic>
            <wp14:sizeRelH relativeFrom="page">
              <wp14:pctWidth>0</wp14:pctWidth>
            </wp14:sizeRelH>
            <wp14:sizeRelV relativeFrom="page">
              <wp14:pctHeight>0</wp14:pctHeight>
            </wp14:sizeRelV>
          </wp:anchor>
        </w:drawing>
      </w:r>
    </w:p>
    <w:p w14:paraId="6033C5B9" w14:textId="033030E6" w:rsidR="001C1480" w:rsidRDefault="001C1480"/>
    <w:p w14:paraId="1D7AC58F" w14:textId="68B65B69" w:rsidR="001C1480" w:rsidRDefault="001C1480"/>
    <w:p w14:paraId="4F49A2B6" w14:textId="007753A9" w:rsidR="001C1480" w:rsidRDefault="001C1480"/>
    <w:p w14:paraId="0518C760" w14:textId="4BAA58DF" w:rsidR="0065177B" w:rsidRDefault="0065177B" w:rsidP="0065177B"/>
    <w:p w14:paraId="7E54C6FA" w14:textId="240AA660" w:rsidR="0069246F" w:rsidRDefault="0069246F" w:rsidP="0065177B"/>
    <w:p w14:paraId="3C009A7D" w14:textId="525698AE" w:rsidR="0065177B" w:rsidRDefault="0065177B" w:rsidP="0065177B">
      <w:pPr>
        <w:pStyle w:val="2"/>
      </w:pPr>
    </w:p>
    <w:p w14:paraId="5F2C262C" w14:textId="719057E3" w:rsidR="0065177B" w:rsidRDefault="0065177B" w:rsidP="0065177B"/>
    <w:p w14:paraId="49889015" w14:textId="77777777" w:rsidR="0065177B" w:rsidRPr="0065177B" w:rsidRDefault="0065177B" w:rsidP="0065177B"/>
    <w:p w14:paraId="632C248F" w14:textId="32483820" w:rsidR="008C0A23" w:rsidRDefault="008C0A23" w:rsidP="00856873">
      <w:pPr>
        <w:pStyle w:val="2"/>
        <w:numPr>
          <w:ilvl w:val="2"/>
          <w:numId w:val="13"/>
        </w:numPr>
      </w:pPr>
      <w:bookmarkStart w:id="12" w:name="_Toc36928971"/>
      <w:r>
        <w:lastRenderedPageBreak/>
        <w:t>Amateur data with 50 percent</w:t>
      </w:r>
      <w:bookmarkEnd w:id="12"/>
    </w:p>
    <w:p w14:paraId="03A655C9" w14:textId="2A0D0E15" w:rsidR="00B81DC4" w:rsidRDefault="00CF016D" w:rsidP="00B81DC4">
      <w:r>
        <w:rPr>
          <w:noProof/>
        </w:rPr>
        <w:drawing>
          <wp:anchor distT="0" distB="0" distL="114300" distR="114300" simplePos="0" relativeHeight="251714560" behindDoc="0" locked="0" layoutInCell="1" allowOverlap="1" wp14:anchorId="22573C2E" wp14:editId="672F0EB0">
            <wp:simplePos x="0" y="0"/>
            <wp:positionH relativeFrom="margin">
              <wp:posOffset>-65133</wp:posOffset>
            </wp:positionH>
            <wp:positionV relativeFrom="paragraph">
              <wp:posOffset>257356</wp:posOffset>
            </wp:positionV>
            <wp:extent cx="6423660" cy="4486910"/>
            <wp:effectExtent l="0" t="0" r="0" b="889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23660" cy="4486910"/>
                    </a:xfrm>
                    <a:prstGeom prst="rect">
                      <a:avLst/>
                    </a:prstGeom>
                  </pic:spPr>
                </pic:pic>
              </a:graphicData>
            </a:graphic>
            <wp14:sizeRelH relativeFrom="page">
              <wp14:pctWidth>0</wp14:pctWidth>
            </wp14:sizeRelH>
            <wp14:sizeRelV relativeFrom="page">
              <wp14:pctHeight>0</wp14:pctHeight>
            </wp14:sizeRelV>
          </wp:anchor>
        </w:drawing>
      </w:r>
      <w:r w:rsidRPr="00CF016D">
        <w:t>We can see that the tree has not changed much from 30 percent.</w:t>
      </w:r>
    </w:p>
    <w:p w14:paraId="7152FE85" w14:textId="77777777" w:rsidR="00CF016D" w:rsidRDefault="00CF016D" w:rsidP="00B81DC4"/>
    <w:p w14:paraId="4975DCC9" w14:textId="49A3EA67" w:rsidR="00B81DC4" w:rsidRDefault="00B81DC4" w:rsidP="00B81DC4"/>
    <w:p w14:paraId="30645406" w14:textId="2DFA48CC" w:rsidR="00B81DC4" w:rsidRDefault="00B81DC4" w:rsidP="00B81DC4"/>
    <w:p w14:paraId="2A29499A" w14:textId="1A23E4D8" w:rsidR="008C0A23" w:rsidRDefault="002C19E9">
      <w:pPr>
        <w:rPr>
          <w:rFonts w:asciiTheme="majorHAnsi" w:eastAsiaTheme="majorEastAsia" w:hAnsiTheme="majorHAnsi" w:cstheme="majorBidi"/>
          <w:color w:val="2F5496" w:themeColor="accent1" w:themeShade="BF"/>
          <w:sz w:val="32"/>
          <w:szCs w:val="32"/>
        </w:rPr>
      </w:pPr>
      <w:r>
        <w:rPr>
          <w:noProof/>
        </w:rPr>
        <w:drawing>
          <wp:inline distT="0" distB="0" distL="0" distR="0" wp14:anchorId="09F342BB" wp14:editId="5453C731">
            <wp:extent cx="4505325" cy="2371725"/>
            <wp:effectExtent l="0" t="0" r="9525" b="952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325" cy="2371725"/>
                    </a:xfrm>
                    <a:prstGeom prst="rect">
                      <a:avLst/>
                    </a:prstGeom>
                  </pic:spPr>
                </pic:pic>
              </a:graphicData>
            </a:graphic>
          </wp:inline>
        </w:drawing>
      </w:r>
      <w:r>
        <w:t xml:space="preserve"> </w:t>
      </w:r>
      <w:r w:rsidR="008C0A23">
        <w:br w:type="page"/>
      </w:r>
    </w:p>
    <w:p w14:paraId="77FC1B3B" w14:textId="5CC22329" w:rsidR="008C0A23" w:rsidRDefault="00FE3543" w:rsidP="00856873">
      <w:pPr>
        <w:pStyle w:val="2"/>
        <w:numPr>
          <w:ilvl w:val="2"/>
          <w:numId w:val="13"/>
        </w:numPr>
      </w:pPr>
      <w:bookmarkStart w:id="13" w:name="_Toc36928972"/>
      <w:r>
        <w:rPr>
          <w:noProof/>
        </w:rPr>
        <w:lastRenderedPageBreak/>
        <w:drawing>
          <wp:anchor distT="0" distB="0" distL="114300" distR="114300" simplePos="0" relativeHeight="251715584" behindDoc="0" locked="0" layoutInCell="1" allowOverlap="1" wp14:anchorId="7FD83492" wp14:editId="2DE404AE">
            <wp:simplePos x="0" y="0"/>
            <wp:positionH relativeFrom="page">
              <wp:posOffset>182880</wp:posOffset>
            </wp:positionH>
            <wp:positionV relativeFrom="paragraph">
              <wp:posOffset>273685</wp:posOffset>
            </wp:positionV>
            <wp:extent cx="7559040" cy="7278370"/>
            <wp:effectExtent l="0" t="0" r="3810" b="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9040" cy="727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A23">
        <w:t>Layman data</w:t>
      </w:r>
      <w:bookmarkEnd w:id="13"/>
      <w:r w:rsidR="008C0A23">
        <w:t xml:space="preserve"> </w:t>
      </w:r>
    </w:p>
    <w:p w14:paraId="360F141D" w14:textId="17B573D3" w:rsidR="00FE3543" w:rsidRDefault="00FE3543" w:rsidP="00FE3543"/>
    <w:p w14:paraId="2888DD6E" w14:textId="6989631C" w:rsidR="00FE3543" w:rsidRDefault="00FE3543" w:rsidP="00FE3543"/>
    <w:p w14:paraId="0BCEACAC" w14:textId="70E8BC7D" w:rsidR="00FE3543" w:rsidRDefault="00FE3543" w:rsidP="00FE3543"/>
    <w:p w14:paraId="7E4FA7CF" w14:textId="51589912" w:rsidR="00FE3543" w:rsidRDefault="007777B7" w:rsidP="00FE3543">
      <w:r>
        <w:rPr>
          <w:noProof/>
        </w:rPr>
        <w:drawing>
          <wp:inline distT="0" distB="0" distL="0" distR="0" wp14:anchorId="4EF52E0A" wp14:editId="2EF4220E">
            <wp:extent cx="4391025" cy="2752725"/>
            <wp:effectExtent l="0" t="0" r="9525" b="952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1025" cy="2752725"/>
                    </a:xfrm>
                    <a:prstGeom prst="rect">
                      <a:avLst/>
                    </a:prstGeom>
                  </pic:spPr>
                </pic:pic>
              </a:graphicData>
            </a:graphic>
          </wp:inline>
        </w:drawing>
      </w:r>
    </w:p>
    <w:p w14:paraId="19D7C759" w14:textId="7A318B68" w:rsidR="00FE3543" w:rsidRDefault="00FE3543" w:rsidP="00FE3543"/>
    <w:p w14:paraId="59BE1402" w14:textId="6C127B0C" w:rsidR="00FE3543" w:rsidRDefault="00FE3543" w:rsidP="00FE3543"/>
    <w:p w14:paraId="1C0771E6" w14:textId="77777777" w:rsidR="00FE3543" w:rsidRPr="00FE3543" w:rsidRDefault="00FE3543" w:rsidP="00FE3543"/>
    <w:p w14:paraId="4702F6D7" w14:textId="77777777" w:rsidR="008C0A23" w:rsidRDefault="008C0A23">
      <w:pPr>
        <w:rPr>
          <w:rFonts w:asciiTheme="majorHAnsi" w:eastAsiaTheme="majorEastAsia" w:hAnsiTheme="majorHAnsi" w:cstheme="majorBidi"/>
          <w:color w:val="2F5496" w:themeColor="accent1" w:themeShade="BF"/>
          <w:sz w:val="32"/>
          <w:szCs w:val="32"/>
        </w:rPr>
      </w:pPr>
      <w:r>
        <w:br w:type="page"/>
      </w:r>
    </w:p>
    <w:p w14:paraId="74444164" w14:textId="2F6B5966" w:rsidR="008C0A23" w:rsidRDefault="008C0A23" w:rsidP="00965C97">
      <w:pPr>
        <w:pStyle w:val="2"/>
        <w:numPr>
          <w:ilvl w:val="2"/>
          <w:numId w:val="13"/>
        </w:numPr>
      </w:pPr>
      <w:bookmarkStart w:id="14" w:name="_Toc36928973"/>
      <w:r>
        <w:lastRenderedPageBreak/>
        <w:t>Layman data with 10 percent</w:t>
      </w:r>
      <w:bookmarkEnd w:id="14"/>
    </w:p>
    <w:p w14:paraId="4CE844C8" w14:textId="732EE938" w:rsidR="00FE3543" w:rsidRDefault="00FE3543">
      <w:r>
        <w:rPr>
          <w:noProof/>
        </w:rPr>
        <w:drawing>
          <wp:anchor distT="0" distB="0" distL="114300" distR="114300" simplePos="0" relativeHeight="251716608" behindDoc="0" locked="0" layoutInCell="1" allowOverlap="1" wp14:anchorId="41D1D159" wp14:editId="6DCE1DBB">
            <wp:simplePos x="0" y="0"/>
            <wp:positionH relativeFrom="page">
              <wp:posOffset>240030</wp:posOffset>
            </wp:positionH>
            <wp:positionV relativeFrom="paragraph">
              <wp:posOffset>186055</wp:posOffset>
            </wp:positionV>
            <wp:extent cx="7258050" cy="2377440"/>
            <wp:effectExtent l="0" t="0" r="0" b="3810"/>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168" t="-202" r="12887" b="42317"/>
                    <a:stretch/>
                  </pic:blipFill>
                  <pic:spPr bwMode="auto">
                    <a:xfrm>
                      <a:off x="0" y="0"/>
                      <a:ext cx="7258050" cy="2377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B33910" w14:textId="489105F4" w:rsidR="00FE3543" w:rsidRDefault="00FE3543" w:rsidP="00DC0FFD">
      <w:pPr>
        <w:ind w:left="15120" w:hanging="15120"/>
      </w:pPr>
      <w:r>
        <w:t>I’ve cut the tree to the first four</w:t>
      </w:r>
      <w:r w:rsidR="00DC0FFD">
        <w:t xml:space="preserve"> levels since it too small to see.</w:t>
      </w:r>
    </w:p>
    <w:p w14:paraId="4102F729" w14:textId="09456B3E" w:rsidR="00FE3543" w:rsidRDefault="00FE3543" w:rsidP="00DC0FFD">
      <w:pPr>
        <w:ind w:left="4320" w:hanging="4320"/>
      </w:pPr>
    </w:p>
    <w:p w14:paraId="472FEA30" w14:textId="75D20442" w:rsidR="00FE3543" w:rsidRDefault="002C19E9">
      <w:r>
        <w:rPr>
          <w:noProof/>
        </w:rPr>
        <w:drawing>
          <wp:inline distT="0" distB="0" distL="0" distR="0" wp14:anchorId="14FA5E1A" wp14:editId="63F8C450">
            <wp:extent cx="4838700" cy="2705100"/>
            <wp:effectExtent l="0" t="0" r="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8700" cy="2705100"/>
                    </a:xfrm>
                    <a:prstGeom prst="rect">
                      <a:avLst/>
                    </a:prstGeom>
                  </pic:spPr>
                </pic:pic>
              </a:graphicData>
            </a:graphic>
          </wp:inline>
        </w:drawing>
      </w:r>
    </w:p>
    <w:p w14:paraId="7A1ACB45" w14:textId="77777777" w:rsidR="00FE3543" w:rsidRDefault="00FE3543" w:rsidP="00DC0FFD">
      <w:pPr>
        <w:ind w:left="3600" w:hanging="3600"/>
      </w:pPr>
    </w:p>
    <w:p w14:paraId="20F8910B" w14:textId="792BE4CE" w:rsidR="008C0A23" w:rsidRDefault="00FE3543">
      <w:pPr>
        <w:rPr>
          <w:rFonts w:asciiTheme="majorHAnsi" w:eastAsiaTheme="majorEastAsia" w:hAnsiTheme="majorHAnsi" w:cstheme="majorBidi"/>
          <w:color w:val="2F5496" w:themeColor="accent1" w:themeShade="BF"/>
          <w:sz w:val="32"/>
          <w:szCs w:val="32"/>
        </w:rPr>
      </w:pPr>
      <w:r>
        <w:t xml:space="preserve"> </w:t>
      </w:r>
      <w:r w:rsidR="008C0A23">
        <w:br w:type="page"/>
      </w:r>
    </w:p>
    <w:p w14:paraId="7AE106FE" w14:textId="046E3F84" w:rsidR="008C0A23" w:rsidRDefault="008C0A23" w:rsidP="00965C97">
      <w:pPr>
        <w:pStyle w:val="2"/>
        <w:numPr>
          <w:ilvl w:val="2"/>
          <w:numId w:val="13"/>
        </w:numPr>
      </w:pPr>
      <w:bookmarkStart w:id="15" w:name="_Toc36928974"/>
      <w:r>
        <w:lastRenderedPageBreak/>
        <w:t>Layman data with 30 percent</w:t>
      </w:r>
      <w:bookmarkEnd w:id="15"/>
    </w:p>
    <w:p w14:paraId="3CE9D6AC" w14:textId="77777777" w:rsidR="00DC0FFD" w:rsidRDefault="00DC0FFD"/>
    <w:p w14:paraId="2E1E12AA" w14:textId="133205D2" w:rsidR="008C0A23" w:rsidRDefault="007777B7">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30944" behindDoc="0" locked="0" layoutInCell="1" allowOverlap="1" wp14:anchorId="22225EA8" wp14:editId="15677E80">
            <wp:simplePos x="0" y="0"/>
            <wp:positionH relativeFrom="column">
              <wp:posOffset>-114935</wp:posOffset>
            </wp:positionH>
            <wp:positionV relativeFrom="paragraph">
              <wp:posOffset>4770120</wp:posOffset>
            </wp:positionV>
            <wp:extent cx="4243070" cy="2423160"/>
            <wp:effectExtent l="0" t="0" r="5080" b="0"/>
            <wp:wrapSquare wrapText="bothSides"/>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3070" cy="2423160"/>
                    </a:xfrm>
                    <a:prstGeom prst="rect">
                      <a:avLst/>
                    </a:prstGeom>
                  </pic:spPr>
                </pic:pic>
              </a:graphicData>
            </a:graphic>
            <wp14:sizeRelH relativeFrom="page">
              <wp14:pctWidth>0</wp14:pctWidth>
            </wp14:sizeRelH>
            <wp14:sizeRelV relativeFrom="page">
              <wp14:pctHeight>0</wp14:pctHeight>
            </wp14:sizeRelV>
          </wp:anchor>
        </w:drawing>
      </w:r>
      <w:r w:rsidR="00DC0FFD">
        <w:rPr>
          <w:noProof/>
        </w:rPr>
        <w:drawing>
          <wp:anchor distT="0" distB="0" distL="114300" distR="114300" simplePos="0" relativeHeight="251718656" behindDoc="0" locked="0" layoutInCell="1" allowOverlap="1" wp14:anchorId="4F7F830E" wp14:editId="7934096F">
            <wp:simplePos x="0" y="0"/>
            <wp:positionH relativeFrom="page">
              <wp:posOffset>678180</wp:posOffset>
            </wp:positionH>
            <wp:positionV relativeFrom="paragraph">
              <wp:posOffset>673735</wp:posOffset>
            </wp:positionV>
            <wp:extent cx="5943600" cy="3897630"/>
            <wp:effectExtent l="0" t="0" r="0" b="7620"/>
            <wp:wrapSquare wrapText="bothSides"/>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14:sizeRelH relativeFrom="page">
              <wp14:pctWidth>0</wp14:pctWidth>
            </wp14:sizeRelH>
            <wp14:sizeRelV relativeFrom="page">
              <wp14:pctHeight>0</wp14:pctHeight>
            </wp14:sizeRelV>
          </wp:anchor>
        </w:drawing>
      </w:r>
      <w:r w:rsidRPr="007777B7">
        <w:rPr>
          <w:noProof/>
        </w:rPr>
        <w:t xml:space="preserve"> </w:t>
      </w:r>
      <w:r>
        <w:t xml:space="preserve"> </w:t>
      </w:r>
      <w:r w:rsidR="00CF016D" w:rsidRPr="00CF016D">
        <w:t xml:space="preserve">We can see now that the tree is much more complicated.  </w:t>
      </w:r>
      <w:r w:rsidR="008C0A23">
        <w:br w:type="page"/>
      </w:r>
    </w:p>
    <w:p w14:paraId="7BF193F4" w14:textId="25BDFC8A" w:rsidR="008C0A23" w:rsidRDefault="00635069" w:rsidP="00965C97">
      <w:pPr>
        <w:pStyle w:val="2"/>
        <w:numPr>
          <w:ilvl w:val="2"/>
          <w:numId w:val="13"/>
        </w:numPr>
      </w:pPr>
      <w:bookmarkStart w:id="16" w:name="_Toc36928975"/>
      <w:r>
        <w:rPr>
          <w:noProof/>
        </w:rPr>
        <w:lastRenderedPageBreak/>
        <w:drawing>
          <wp:anchor distT="0" distB="0" distL="114300" distR="114300" simplePos="0" relativeHeight="251719680" behindDoc="0" locked="0" layoutInCell="1" allowOverlap="1" wp14:anchorId="0972F167" wp14:editId="26CF2306">
            <wp:simplePos x="0" y="0"/>
            <wp:positionH relativeFrom="page">
              <wp:align>left</wp:align>
            </wp:positionH>
            <wp:positionV relativeFrom="paragraph">
              <wp:posOffset>281940</wp:posOffset>
            </wp:positionV>
            <wp:extent cx="7635240" cy="6296025"/>
            <wp:effectExtent l="0" t="0" r="3810" b="9525"/>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640291" cy="6300791"/>
                    </a:xfrm>
                    <a:prstGeom prst="rect">
                      <a:avLst/>
                    </a:prstGeom>
                  </pic:spPr>
                </pic:pic>
              </a:graphicData>
            </a:graphic>
            <wp14:sizeRelH relativeFrom="page">
              <wp14:pctWidth>0</wp14:pctWidth>
            </wp14:sizeRelH>
            <wp14:sizeRelV relativeFrom="page">
              <wp14:pctHeight>0</wp14:pctHeight>
            </wp14:sizeRelV>
          </wp:anchor>
        </w:drawing>
      </w:r>
      <w:r w:rsidR="008C0A23">
        <w:t>Layman data with 50 percent</w:t>
      </w:r>
      <w:bookmarkEnd w:id="16"/>
    </w:p>
    <w:p w14:paraId="363FF004" w14:textId="3A9B26F0" w:rsidR="00DC0FFD" w:rsidRDefault="00DC0FFD"/>
    <w:p w14:paraId="3EE0032D" w14:textId="5CDFF7BF" w:rsidR="00DC0FFD" w:rsidRDefault="00DC0FFD"/>
    <w:p w14:paraId="7B627746" w14:textId="4D0EF28A" w:rsidR="00DC0FFD" w:rsidRDefault="00DC0FFD"/>
    <w:p w14:paraId="4BD30040" w14:textId="738CF992" w:rsidR="00DC0FFD" w:rsidRDefault="00DC0FFD"/>
    <w:p w14:paraId="5833EA71" w14:textId="5AB5C3D8" w:rsidR="00DC0FFD" w:rsidRDefault="00DC0FFD"/>
    <w:p w14:paraId="0A272AA9" w14:textId="77777777" w:rsidR="00DC0FFD" w:rsidRDefault="00DC0FFD"/>
    <w:p w14:paraId="49B261EF" w14:textId="1A5718E5" w:rsidR="008C0A23" w:rsidRDefault="007777B7">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1A62BB9F" wp14:editId="58C47F9A">
            <wp:extent cx="4219575" cy="2686050"/>
            <wp:effectExtent l="0" t="0" r="9525"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9575" cy="2686050"/>
                    </a:xfrm>
                    <a:prstGeom prst="rect">
                      <a:avLst/>
                    </a:prstGeom>
                  </pic:spPr>
                </pic:pic>
              </a:graphicData>
            </a:graphic>
          </wp:inline>
        </w:drawing>
      </w:r>
      <w:r w:rsidR="00DC0FFD">
        <w:t xml:space="preserve"> </w:t>
      </w:r>
      <w:r w:rsidR="008C0A23">
        <w:br w:type="page"/>
      </w:r>
    </w:p>
    <w:p w14:paraId="3D01D69D" w14:textId="6CC3A015" w:rsidR="008C0A23" w:rsidRDefault="008C0A23" w:rsidP="00965C97">
      <w:pPr>
        <w:pStyle w:val="1"/>
        <w:numPr>
          <w:ilvl w:val="1"/>
          <w:numId w:val="13"/>
        </w:numPr>
      </w:pPr>
      <w:bookmarkStart w:id="17" w:name="_Toc36928976"/>
      <w:r>
        <w:lastRenderedPageBreak/>
        <w:t>Cancer Dataset</w:t>
      </w:r>
      <w:bookmarkEnd w:id="17"/>
    </w:p>
    <w:p w14:paraId="099442A5" w14:textId="17CD7821" w:rsidR="008C0A23" w:rsidRDefault="008C0A23" w:rsidP="008C0A23"/>
    <w:p w14:paraId="408648B4" w14:textId="388713CE" w:rsidR="008C0A23" w:rsidRDefault="00635069" w:rsidP="00965C97">
      <w:pPr>
        <w:pStyle w:val="2"/>
        <w:numPr>
          <w:ilvl w:val="2"/>
          <w:numId w:val="13"/>
        </w:numPr>
      </w:pPr>
      <w:bookmarkStart w:id="18" w:name="_Toc36928977"/>
      <w:r>
        <w:rPr>
          <w:noProof/>
        </w:rPr>
        <w:drawing>
          <wp:anchor distT="0" distB="0" distL="114300" distR="114300" simplePos="0" relativeHeight="251720704" behindDoc="0" locked="0" layoutInCell="1" allowOverlap="1" wp14:anchorId="4B5D286D" wp14:editId="242532F6">
            <wp:simplePos x="0" y="0"/>
            <wp:positionH relativeFrom="column">
              <wp:posOffset>-274320</wp:posOffset>
            </wp:positionH>
            <wp:positionV relativeFrom="paragraph">
              <wp:posOffset>323215</wp:posOffset>
            </wp:positionV>
            <wp:extent cx="6835140" cy="4507865"/>
            <wp:effectExtent l="0" t="0" r="3810" b="6985"/>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35140" cy="4507865"/>
                    </a:xfrm>
                    <a:prstGeom prst="rect">
                      <a:avLst/>
                    </a:prstGeom>
                    <a:noFill/>
                    <a:ln>
                      <a:noFill/>
                    </a:ln>
                  </pic:spPr>
                </pic:pic>
              </a:graphicData>
            </a:graphic>
            <wp14:sizeRelH relativeFrom="page">
              <wp14:pctWidth>0</wp14:pctWidth>
            </wp14:sizeRelH>
            <wp14:sizeRelV relativeFrom="page">
              <wp14:pctHeight>0</wp14:pctHeight>
            </wp14:sizeRelV>
          </wp:anchor>
        </w:drawing>
      </w:r>
      <w:r w:rsidR="008C0A23">
        <w:t>Expert</w:t>
      </w:r>
      <w:bookmarkEnd w:id="18"/>
      <w:r w:rsidR="008C0A23">
        <w:t xml:space="preserve"> </w:t>
      </w:r>
    </w:p>
    <w:p w14:paraId="78A1B38B" w14:textId="22CC1939" w:rsidR="00635069" w:rsidRDefault="00635069"/>
    <w:p w14:paraId="711C225F" w14:textId="6967633D" w:rsidR="00635069" w:rsidRDefault="00635069"/>
    <w:p w14:paraId="6E48BD21" w14:textId="778C836F" w:rsidR="00635069" w:rsidRDefault="00635069"/>
    <w:p w14:paraId="649B419E" w14:textId="333133D3" w:rsidR="00635069" w:rsidRDefault="00635069"/>
    <w:p w14:paraId="019DEEF0" w14:textId="22E41307" w:rsidR="00635069" w:rsidRDefault="00635069"/>
    <w:p w14:paraId="22BAC2F8" w14:textId="77777777" w:rsidR="00635069" w:rsidRDefault="00635069"/>
    <w:p w14:paraId="5659D4DB" w14:textId="77777777" w:rsidR="00635069" w:rsidRDefault="00635069">
      <w:r>
        <w:rPr>
          <w:noProof/>
        </w:rPr>
        <w:lastRenderedPageBreak/>
        <w:drawing>
          <wp:inline distT="0" distB="0" distL="0" distR="0" wp14:anchorId="7F7127FA" wp14:editId="3317A4DF">
            <wp:extent cx="4981575" cy="2686050"/>
            <wp:effectExtent l="0" t="0" r="9525"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2686050"/>
                    </a:xfrm>
                    <a:prstGeom prst="rect">
                      <a:avLst/>
                    </a:prstGeom>
                  </pic:spPr>
                </pic:pic>
              </a:graphicData>
            </a:graphic>
          </wp:inline>
        </w:drawing>
      </w:r>
      <w:r>
        <w:t xml:space="preserve"> </w:t>
      </w:r>
    </w:p>
    <w:p w14:paraId="0DB8DB5E" w14:textId="7C6983B3" w:rsidR="00635069" w:rsidRDefault="00635069"/>
    <w:p w14:paraId="4914BBD7" w14:textId="75A97DBF" w:rsidR="00635069" w:rsidRDefault="00CF016D">
      <w:r w:rsidRPr="00CF016D">
        <w:t>In this chart, we can see that high clump thickness is more recognized with malignant clumps.</w:t>
      </w:r>
      <w:r w:rsidR="00635069">
        <w:rPr>
          <w:noProof/>
        </w:rPr>
        <w:drawing>
          <wp:inline distT="0" distB="0" distL="0" distR="0" wp14:anchorId="2410F4FE" wp14:editId="39936C8C">
            <wp:extent cx="3676650" cy="2438400"/>
            <wp:effectExtent l="0" t="0" r="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6650" cy="2438400"/>
                    </a:xfrm>
                    <a:prstGeom prst="rect">
                      <a:avLst/>
                    </a:prstGeom>
                  </pic:spPr>
                </pic:pic>
              </a:graphicData>
            </a:graphic>
          </wp:inline>
        </w:drawing>
      </w:r>
      <w:r w:rsidR="00635069">
        <w:t xml:space="preserve"> </w:t>
      </w:r>
    </w:p>
    <w:p w14:paraId="624074FE" w14:textId="77777777" w:rsidR="00635069" w:rsidRDefault="00635069"/>
    <w:p w14:paraId="4A11ECAC" w14:textId="102DA07D" w:rsidR="00375459" w:rsidRPr="00375459" w:rsidRDefault="00635069" w:rsidP="00375459">
      <w:r>
        <w:rPr>
          <w:noProof/>
        </w:rPr>
        <w:lastRenderedPageBreak/>
        <w:drawing>
          <wp:anchor distT="0" distB="0" distL="114300" distR="114300" simplePos="0" relativeHeight="251732992" behindDoc="0" locked="0" layoutInCell="1" allowOverlap="1" wp14:anchorId="5A9401A4" wp14:editId="1072289E">
            <wp:simplePos x="0" y="0"/>
            <wp:positionH relativeFrom="column">
              <wp:posOffset>-15240</wp:posOffset>
            </wp:positionH>
            <wp:positionV relativeFrom="paragraph">
              <wp:posOffset>518160</wp:posOffset>
            </wp:positionV>
            <wp:extent cx="4067175" cy="6553200"/>
            <wp:effectExtent l="0" t="0" r="9525" b="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67175" cy="65532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375459">
        <w:t xml:space="preserve">Here we can see that there is some correlation between the uniformity of cell size and the clump-thickness regarding its classification as </w:t>
      </w:r>
      <w:r w:rsidR="00375459" w:rsidRPr="00375459">
        <w:t xml:space="preserve">a </w:t>
      </w:r>
      <w:r w:rsidR="00375459" w:rsidRPr="00375459">
        <w:rPr>
          <w:rFonts w:cs="Helvetica"/>
          <w:color w:val="000000"/>
          <w:shd w:val="clear" w:color="auto" w:fill="FFFFFF"/>
        </w:rPr>
        <w:t>Benign (2)</w:t>
      </w:r>
      <w:r w:rsidR="00375459" w:rsidRPr="00375459">
        <w:t xml:space="preserve"> or </w:t>
      </w:r>
      <w:r w:rsidR="00375459" w:rsidRPr="00375459">
        <w:rPr>
          <w:rFonts w:cs="Helvetica"/>
          <w:color w:val="000000"/>
          <w:shd w:val="clear" w:color="auto" w:fill="FFFFFF"/>
        </w:rPr>
        <w:t>malignant</w:t>
      </w:r>
      <w:r w:rsidR="00375459" w:rsidRPr="00375459">
        <w:t xml:space="preserve"> (4).</w:t>
      </w:r>
    </w:p>
    <w:p w14:paraId="11D47625" w14:textId="2CB1520F" w:rsidR="008C0A23" w:rsidRDefault="008C0A23">
      <w:pPr>
        <w:rPr>
          <w:rFonts w:asciiTheme="majorHAnsi" w:eastAsiaTheme="majorEastAsia" w:hAnsiTheme="majorHAnsi" w:cstheme="majorBidi"/>
          <w:color w:val="2F5496" w:themeColor="accent1" w:themeShade="BF"/>
          <w:sz w:val="26"/>
          <w:szCs w:val="26"/>
        </w:rPr>
      </w:pPr>
      <w:r>
        <w:br w:type="page"/>
      </w:r>
    </w:p>
    <w:p w14:paraId="72CC52CD" w14:textId="33DF4D1F" w:rsidR="001C1480" w:rsidRPr="008C0A23" w:rsidRDefault="008C0A23" w:rsidP="00965C97">
      <w:pPr>
        <w:pStyle w:val="2"/>
        <w:numPr>
          <w:ilvl w:val="2"/>
          <w:numId w:val="13"/>
        </w:numPr>
      </w:pPr>
      <w:bookmarkStart w:id="19" w:name="_Toc36928978"/>
      <w:r>
        <w:lastRenderedPageBreak/>
        <w:t>Amateur</w:t>
      </w:r>
      <w:bookmarkEnd w:id="19"/>
    </w:p>
    <w:p w14:paraId="789357B2" w14:textId="21E4D833" w:rsidR="00635069" w:rsidRDefault="00635069">
      <w:r>
        <w:rPr>
          <w:noProof/>
        </w:rPr>
        <w:drawing>
          <wp:anchor distT="0" distB="0" distL="114300" distR="114300" simplePos="0" relativeHeight="251723776" behindDoc="0" locked="0" layoutInCell="1" allowOverlap="1" wp14:anchorId="4226BC63" wp14:editId="6346E37C">
            <wp:simplePos x="0" y="0"/>
            <wp:positionH relativeFrom="margin">
              <wp:align>right</wp:align>
            </wp:positionH>
            <wp:positionV relativeFrom="paragraph">
              <wp:posOffset>262255</wp:posOffset>
            </wp:positionV>
            <wp:extent cx="5943600" cy="4010660"/>
            <wp:effectExtent l="0" t="0" r="0" b="8890"/>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010660"/>
                    </a:xfrm>
                    <a:prstGeom prst="rect">
                      <a:avLst/>
                    </a:prstGeom>
                  </pic:spPr>
                </pic:pic>
              </a:graphicData>
            </a:graphic>
            <wp14:sizeRelH relativeFrom="page">
              <wp14:pctWidth>0</wp14:pctWidth>
            </wp14:sizeRelH>
            <wp14:sizeRelV relativeFrom="page">
              <wp14:pctHeight>0</wp14:pctHeight>
            </wp14:sizeRelV>
          </wp:anchor>
        </w:drawing>
      </w:r>
    </w:p>
    <w:p w14:paraId="44A0749F" w14:textId="19CEC68A" w:rsidR="008C0A23" w:rsidRDefault="00635069">
      <w:r>
        <w:rPr>
          <w:noProof/>
        </w:rPr>
        <w:t xml:space="preserve"> </w:t>
      </w:r>
    </w:p>
    <w:p w14:paraId="7ECF4273" w14:textId="793563C0" w:rsidR="00635069" w:rsidRDefault="00A04AEE">
      <w:r>
        <w:rPr>
          <w:noProof/>
        </w:rPr>
        <w:drawing>
          <wp:inline distT="0" distB="0" distL="0" distR="0" wp14:anchorId="761BA110" wp14:editId="1CFEE21E">
            <wp:extent cx="4533900" cy="2381250"/>
            <wp:effectExtent l="0" t="0" r="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3900" cy="2381250"/>
                    </a:xfrm>
                    <a:prstGeom prst="rect">
                      <a:avLst/>
                    </a:prstGeom>
                  </pic:spPr>
                </pic:pic>
              </a:graphicData>
            </a:graphic>
          </wp:inline>
        </w:drawing>
      </w:r>
      <w:r>
        <w:t xml:space="preserve"> </w:t>
      </w:r>
      <w:r w:rsidR="00635069">
        <w:br w:type="page"/>
      </w:r>
    </w:p>
    <w:p w14:paraId="44593073" w14:textId="77777777" w:rsidR="00635069" w:rsidRDefault="00635069"/>
    <w:p w14:paraId="59973725" w14:textId="4F342C4E" w:rsidR="008C0A23" w:rsidRDefault="008C0A23" w:rsidP="00965C97">
      <w:pPr>
        <w:pStyle w:val="2"/>
        <w:numPr>
          <w:ilvl w:val="2"/>
          <w:numId w:val="13"/>
        </w:numPr>
      </w:pPr>
      <w:bookmarkStart w:id="20" w:name="_Toc36928979"/>
      <w:r>
        <w:t>Amateur with 10 percent</w:t>
      </w:r>
      <w:bookmarkEnd w:id="20"/>
    </w:p>
    <w:p w14:paraId="746F5ADE" w14:textId="77777777" w:rsidR="00635069" w:rsidRDefault="00635069"/>
    <w:p w14:paraId="1D225B55" w14:textId="1C0FD5A4" w:rsidR="00635069" w:rsidRDefault="00635069">
      <w:r>
        <w:rPr>
          <w:noProof/>
        </w:rPr>
        <w:drawing>
          <wp:anchor distT="0" distB="0" distL="114300" distR="114300" simplePos="0" relativeHeight="251724800" behindDoc="0" locked="0" layoutInCell="1" allowOverlap="1" wp14:anchorId="1A486E7D" wp14:editId="41AD4979">
            <wp:simplePos x="0" y="0"/>
            <wp:positionH relativeFrom="column">
              <wp:posOffset>-685800</wp:posOffset>
            </wp:positionH>
            <wp:positionV relativeFrom="paragraph">
              <wp:posOffset>285115</wp:posOffset>
            </wp:positionV>
            <wp:extent cx="7208520" cy="4808220"/>
            <wp:effectExtent l="0" t="0" r="0"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208520" cy="4808220"/>
                    </a:xfrm>
                    <a:prstGeom prst="rect">
                      <a:avLst/>
                    </a:prstGeom>
                  </pic:spPr>
                </pic:pic>
              </a:graphicData>
            </a:graphic>
            <wp14:sizeRelH relativeFrom="page">
              <wp14:pctWidth>0</wp14:pctWidth>
            </wp14:sizeRelH>
            <wp14:sizeRelV relativeFrom="page">
              <wp14:pctHeight>0</wp14:pctHeight>
            </wp14:sizeRelV>
          </wp:anchor>
        </w:drawing>
      </w:r>
    </w:p>
    <w:p w14:paraId="161D7EB8" w14:textId="77777777" w:rsidR="00635069" w:rsidRDefault="00635069"/>
    <w:p w14:paraId="331059B0" w14:textId="1D70ED93" w:rsidR="008C0A23" w:rsidRDefault="00635069">
      <w:pPr>
        <w:rPr>
          <w:rFonts w:asciiTheme="majorHAnsi" w:eastAsiaTheme="majorEastAsia" w:hAnsiTheme="majorHAnsi" w:cstheme="majorBidi"/>
          <w:color w:val="2F5496" w:themeColor="accent1" w:themeShade="BF"/>
          <w:sz w:val="26"/>
          <w:szCs w:val="26"/>
        </w:rPr>
      </w:pPr>
      <w:r>
        <w:rPr>
          <w:noProof/>
        </w:rPr>
        <w:lastRenderedPageBreak/>
        <w:drawing>
          <wp:inline distT="0" distB="0" distL="0" distR="0" wp14:anchorId="33D78458" wp14:editId="6DFCFC88">
            <wp:extent cx="4657725" cy="2762250"/>
            <wp:effectExtent l="0" t="0" r="9525"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7725" cy="2762250"/>
                    </a:xfrm>
                    <a:prstGeom prst="rect">
                      <a:avLst/>
                    </a:prstGeom>
                  </pic:spPr>
                </pic:pic>
              </a:graphicData>
            </a:graphic>
          </wp:inline>
        </w:drawing>
      </w:r>
      <w:r>
        <w:t xml:space="preserve"> </w:t>
      </w:r>
      <w:r w:rsidR="008C0A23">
        <w:br w:type="page"/>
      </w:r>
    </w:p>
    <w:p w14:paraId="615F9F02" w14:textId="4C6584A3" w:rsidR="008C0A23" w:rsidRDefault="00A04AEE" w:rsidP="00965C97">
      <w:pPr>
        <w:pStyle w:val="2"/>
        <w:numPr>
          <w:ilvl w:val="2"/>
          <w:numId w:val="13"/>
        </w:numPr>
      </w:pPr>
      <w:bookmarkStart w:id="21" w:name="_Toc36928980"/>
      <w:r>
        <w:rPr>
          <w:noProof/>
        </w:rPr>
        <w:lastRenderedPageBreak/>
        <w:drawing>
          <wp:anchor distT="0" distB="0" distL="114300" distR="114300" simplePos="0" relativeHeight="251725824" behindDoc="0" locked="0" layoutInCell="1" allowOverlap="1" wp14:anchorId="037A9C4C" wp14:editId="7F054CF8">
            <wp:simplePos x="0" y="0"/>
            <wp:positionH relativeFrom="margin">
              <wp:posOffset>-609600</wp:posOffset>
            </wp:positionH>
            <wp:positionV relativeFrom="paragraph">
              <wp:posOffset>236220</wp:posOffset>
            </wp:positionV>
            <wp:extent cx="7315200" cy="4531360"/>
            <wp:effectExtent l="0" t="0" r="0" b="2540"/>
            <wp:wrapSquare wrapText="bothSides"/>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315200" cy="4531360"/>
                    </a:xfrm>
                    <a:prstGeom prst="rect">
                      <a:avLst/>
                    </a:prstGeom>
                  </pic:spPr>
                </pic:pic>
              </a:graphicData>
            </a:graphic>
            <wp14:sizeRelH relativeFrom="page">
              <wp14:pctWidth>0</wp14:pctWidth>
            </wp14:sizeRelH>
            <wp14:sizeRelV relativeFrom="page">
              <wp14:pctHeight>0</wp14:pctHeight>
            </wp14:sizeRelV>
          </wp:anchor>
        </w:drawing>
      </w:r>
      <w:r w:rsidR="008C0A23">
        <w:t>Amateur with 30 percent</w:t>
      </w:r>
      <w:bookmarkEnd w:id="21"/>
      <w:r w:rsidR="008C0A23">
        <w:t xml:space="preserve"> </w:t>
      </w:r>
    </w:p>
    <w:p w14:paraId="4BE3BF5B" w14:textId="1757F437" w:rsidR="00A04AEE" w:rsidRDefault="00A04AEE"/>
    <w:p w14:paraId="204BC29A" w14:textId="2B52EEB7" w:rsidR="00A04AEE" w:rsidRDefault="00A04AEE">
      <w:r>
        <w:rPr>
          <w:noProof/>
        </w:rPr>
        <w:drawing>
          <wp:anchor distT="0" distB="0" distL="114300" distR="114300" simplePos="0" relativeHeight="251726848" behindDoc="0" locked="0" layoutInCell="1" allowOverlap="1" wp14:anchorId="3C7BBD93" wp14:editId="279CBAF9">
            <wp:simplePos x="0" y="0"/>
            <wp:positionH relativeFrom="margin">
              <wp:align>left</wp:align>
            </wp:positionH>
            <wp:positionV relativeFrom="paragraph">
              <wp:posOffset>3810</wp:posOffset>
            </wp:positionV>
            <wp:extent cx="4438650" cy="2686050"/>
            <wp:effectExtent l="0" t="0" r="0" b="0"/>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38650" cy="2686050"/>
                    </a:xfrm>
                    <a:prstGeom prst="rect">
                      <a:avLst/>
                    </a:prstGeom>
                  </pic:spPr>
                </pic:pic>
              </a:graphicData>
            </a:graphic>
            <wp14:sizeRelH relativeFrom="page">
              <wp14:pctWidth>0</wp14:pctWidth>
            </wp14:sizeRelH>
            <wp14:sizeRelV relativeFrom="page">
              <wp14:pctHeight>0</wp14:pctHeight>
            </wp14:sizeRelV>
          </wp:anchor>
        </w:drawing>
      </w:r>
    </w:p>
    <w:p w14:paraId="52CB0AD2" w14:textId="526B097B" w:rsidR="00A04AEE" w:rsidRDefault="00A04AEE"/>
    <w:p w14:paraId="6F57A2CD" w14:textId="100D7AA0" w:rsidR="00A04AEE" w:rsidRDefault="00A04AEE"/>
    <w:p w14:paraId="7026122E" w14:textId="7F94688A" w:rsidR="00A04AEE" w:rsidRDefault="00A04AEE"/>
    <w:p w14:paraId="7B7B83D2" w14:textId="4C7CFBB6" w:rsidR="00A04AEE" w:rsidRDefault="00A04AEE"/>
    <w:p w14:paraId="71D148A9" w14:textId="4F58C6E6" w:rsidR="00A04AEE" w:rsidRDefault="00A04AEE"/>
    <w:p w14:paraId="1539F558" w14:textId="432E273C" w:rsidR="008C0A23" w:rsidRDefault="008C0A23">
      <w:pPr>
        <w:rPr>
          <w:rFonts w:asciiTheme="majorHAnsi" w:eastAsiaTheme="majorEastAsia" w:hAnsiTheme="majorHAnsi" w:cstheme="majorBidi"/>
          <w:color w:val="2F5496" w:themeColor="accent1" w:themeShade="BF"/>
          <w:sz w:val="26"/>
          <w:szCs w:val="26"/>
        </w:rPr>
      </w:pPr>
      <w:r>
        <w:br w:type="page"/>
      </w:r>
    </w:p>
    <w:p w14:paraId="611F819E" w14:textId="4E61230D" w:rsidR="008C0A23" w:rsidRDefault="008C0A23" w:rsidP="00965C97">
      <w:pPr>
        <w:pStyle w:val="2"/>
        <w:numPr>
          <w:ilvl w:val="2"/>
          <w:numId w:val="13"/>
        </w:numPr>
      </w:pPr>
      <w:bookmarkStart w:id="22" w:name="_Toc36928981"/>
      <w:r>
        <w:lastRenderedPageBreak/>
        <w:t>Amateur with 50 percent</w:t>
      </w:r>
      <w:bookmarkEnd w:id="22"/>
      <w:r>
        <w:t xml:space="preserve"> </w:t>
      </w:r>
    </w:p>
    <w:p w14:paraId="621C5026" w14:textId="733B9CFD" w:rsidR="00A04AEE" w:rsidRDefault="00A04AEE" w:rsidP="00A04AEE"/>
    <w:p w14:paraId="51029849" w14:textId="6B990474" w:rsidR="00A04AEE" w:rsidRDefault="00A04AEE" w:rsidP="00A04AEE"/>
    <w:p w14:paraId="6395558D" w14:textId="69944C70" w:rsidR="008C0A23" w:rsidRPr="00A04AEE" w:rsidRDefault="00A04AEE" w:rsidP="00A04AEE">
      <w:r>
        <w:rPr>
          <w:noProof/>
        </w:rPr>
        <w:drawing>
          <wp:inline distT="0" distB="0" distL="0" distR="0" wp14:anchorId="609A1E56" wp14:editId="198F37A3">
            <wp:extent cx="5943600" cy="3644265"/>
            <wp:effectExtent l="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44265"/>
                    </a:xfrm>
                    <a:prstGeom prst="rect">
                      <a:avLst/>
                    </a:prstGeom>
                  </pic:spPr>
                </pic:pic>
              </a:graphicData>
            </a:graphic>
          </wp:inline>
        </w:drawing>
      </w:r>
      <w:r w:rsidRPr="00A04AEE">
        <w:rPr>
          <w:noProof/>
        </w:rPr>
        <w:t xml:space="preserve"> </w:t>
      </w:r>
      <w:r>
        <w:rPr>
          <w:noProof/>
        </w:rPr>
        <w:drawing>
          <wp:inline distT="0" distB="0" distL="0" distR="0" wp14:anchorId="272E37FC" wp14:editId="332690F8">
            <wp:extent cx="4410075" cy="2524125"/>
            <wp:effectExtent l="0" t="0" r="9525" b="952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524125"/>
                    </a:xfrm>
                    <a:prstGeom prst="rect">
                      <a:avLst/>
                    </a:prstGeom>
                  </pic:spPr>
                </pic:pic>
              </a:graphicData>
            </a:graphic>
          </wp:inline>
        </w:drawing>
      </w:r>
      <w:r>
        <w:t xml:space="preserve"> </w:t>
      </w:r>
      <w:r>
        <w:br w:type="page"/>
      </w:r>
    </w:p>
    <w:p w14:paraId="6D4C606D" w14:textId="31CEE3C7" w:rsidR="008C0A23" w:rsidRDefault="008C0A23" w:rsidP="00965C97">
      <w:pPr>
        <w:pStyle w:val="2"/>
        <w:numPr>
          <w:ilvl w:val="2"/>
          <w:numId w:val="13"/>
        </w:numPr>
      </w:pPr>
      <w:bookmarkStart w:id="23" w:name="_Toc36928982"/>
      <w:r>
        <w:lastRenderedPageBreak/>
        <w:t>Layman</w:t>
      </w:r>
      <w:bookmarkEnd w:id="23"/>
    </w:p>
    <w:p w14:paraId="58F76DE7" w14:textId="0D111AD1" w:rsidR="00A04AEE" w:rsidRPr="00A04AEE" w:rsidRDefault="00A04AEE" w:rsidP="00A04AEE">
      <w:r>
        <w:rPr>
          <w:noProof/>
        </w:rPr>
        <w:drawing>
          <wp:inline distT="0" distB="0" distL="0" distR="0" wp14:anchorId="643E7321" wp14:editId="6BD4987F">
            <wp:extent cx="5943600" cy="4883785"/>
            <wp:effectExtent l="0" t="0" r="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83785"/>
                    </a:xfrm>
                    <a:prstGeom prst="rect">
                      <a:avLst/>
                    </a:prstGeom>
                  </pic:spPr>
                </pic:pic>
              </a:graphicData>
            </a:graphic>
          </wp:inline>
        </w:drawing>
      </w:r>
    </w:p>
    <w:p w14:paraId="2171606E" w14:textId="6C6469BD" w:rsidR="008C0A23" w:rsidRDefault="00A04AEE">
      <w:pPr>
        <w:rPr>
          <w:rFonts w:asciiTheme="majorHAnsi" w:eastAsiaTheme="majorEastAsia" w:hAnsiTheme="majorHAnsi" w:cstheme="majorBidi"/>
          <w:color w:val="2F5496" w:themeColor="accent1" w:themeShade="BF"/>
          <w:sz w:val="26"/>
          <w:szCs w:val="26"/>
        </w:rPr>
      </w:pPr>
      <w:r>
        <w:rPr>
          <w:noProof/>
        </w:rPr>
        <w:drawing>
          <wp:inline distT="0" distB="0" distL="0" distR="0" wp14:anchorId="3BE1B876" wp14:editId="5D6E529E">
            <wp:extent cx="4429125" cy="2400300"/>
            <wp:effectExtent l="0" t="0" r="9525"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9125" cy="2400300"/>
                    </a:xfrm>
                    <a:prstGeom prst="rect">
                      <a:avLst/>
                    </a:prstGeom>
                  </pic:spPr>
                </pic:pic>
              </a:graphicData>
            </a:graphic>
          </wp:inline>
        </w:drawing>
      </w:r>
      <w:r>
        <w:t xml:space="preserve"> </w:t>
      </w:r>
      <w:r w:rsidR="008C0A23">
        <w:br w:type="page"/>
      </w:r>
    </w:p>
    <w:p w14:paraId="112ED900" w14:textId="0286D8DD" w:rsidR="008C0A23" w:rsidRDefault="00A04AEE" w:rsidP="00965C97">
      <w:pPr>
        <w:pStyle w:val="2"/>
        <w:numPr>
          <w:ilvl w:val="2"/>
          <w:numId w:val="13"/>
        </w:numPr>
      </w:pPr>
      <w:bookmarkStart w:id="24" w:name="_Toc36928983"/>
      <w:r>
        <w:rPr>
          <w:noProof/>
        </w:rPr>
        <w:lastRenderedPageBreak/>
        <w:drawing>
          <wp:anchor distT="0" distB="0" distL="114300" distR="114300" simplePos="0" relativeHeight="251727872" behindDoc="0" locked="0" layoutInCell="1" allowOverlap="1" wp14:anchorId="53675CB6" wp14:editId="2D23FA23">
            <wp:simplePos x="0" y="0"/>
            <wp:positionH relativeFrom="margin">
              <wp:posOffset>-666750</wp:posOffset>
            </wp:positionH>
            <wp:positionV relativeFrom="paragraph">
              <wp:posOffset>220980</wp:posOffset>
            </wp:positionV>
            <wp:extent cx="7379335" cy="3893820"/>
            <wp:effectExtent l="0" t="0" r="0" b="0"/>
            <wp:wrapSquare wrapText="bothSides"/>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379335" cy="3893820"/>
                    </a:xfrm>
                    <a:prstGeom prst="rect">
                      <a:avLst/>
                    </a:prstGeom>
                  </pic:spPr>
                </pic:pic>
              </a:graphicData>
            </a:graphic>
            <wp14:sizeRelH relativeFrom="page">
              <wp14:pctWidth>0</wp14:pctWidth>
            </wp14:sizeRelH>
            <wp14:sizeRelV relativeFrom="page">
              <wp14:pctHeight>0</wp14:pctHeight>
            </wp14:sizeRelV>
          </wp:anchor>
        </w:drawing>
      </w:r>
      <w:r w:rsidR="008C0A23">
        <w:t>Layman with 10 percent</w:t>
      </w:r>
      <w:bookmarkEnd w:id="24"/>
      <w:r w:rsidR="008C0A23">
        <w:t xml:space="preserve"> </w:t>
      </w:r>
    </w:p>
    <w:p w14:paraId="3D3299CD" w14:textId="3188B3F7" w:rsidR="00A04AEE" w:rsidRDefault="00A04AEE"/>
    <w:p w14:paraId="030C8865" w14:textId="554C0945" w:rsidR="00A04AEE" w:rsidRDefault="00A04AEE">
      <w:r>
        <w:rPr>
          <w:noProof/>
        </w:rPr>
        <w:drawing>
          <wp:anchor distT="0" distB="0" distL="114300" distR="114300" simplePos="0" relativeHeight="251740160" behindDoc="0" locked="0" layoutInCell="1" allowOverlap="1" wp14:anchorId="610C84BD" wp14:editId="2B38ED3F">
            <wp:simplePos x="0" y="0"/>
            <wp:positionH relativeFrom="column">
              <wp:posOffset>0</wp:posOffset>
            </wp:positionH>
            <wp:positionV relativeFrom="paragraph">
              <wp:posOffset>-2721</wp:posOffset>
            </wp:positionV>
            <wp:extent cx="4619625" cy="2381250"/>
            <wp:effectExtent l="0" t="0" r="9525" b="0"/>
            <wp:wrapSquare wrapText="bothSides"/>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19625" cy="2381250"/>
                    </a:xfrm>
                    <a:prstGeom prst="rect">
                      <a:avLst/>
                    </a:prstGeom>
                  </pic:spPr>
                </pic:pic>
              </a:graphicData>
            </a:graphic>
            <wp14:sizeRelH relativeFrom="page">
              <wp14:pctWidth>0</wp14:pctWidth>
            </wp14:sizeRelH>
            <wp14:sizeRelV relativeFrom="page">
              <wp14:pctHeight>0</wp14:pctHeight>
            </wp14:sizeRelV>
          </wp:anchor>
        </w:drawing>
      </w:r>
    </w:p>
    <w:p w14:paraId="32415429" w14:textId="0F4673D3" w:rsidR="00A04AEE" w:rsidRDefault="00A04AEE"/>
    <w:p w14:paraId="1CD631B5" w14:textId="00CC442E" w:rsidR="00A04AEE" w:rsidRDefault="00A04AEE"/>
    <w:p w14:paraId="4D25F82A" w14:textId="205B554C" w:rsidR="008C0A23" w:rsidRDefault="008C0A23">
      <w:pPr>
        <w:rPr>
          <w:rFonts w:asciiTheme="majorHAnsi" w:eastAsiaTheme="majorEastAsia" w:hAnsiTheme="majorHAnsi" w:cstheme="majorBidi"/>
          <w:color w:val="2F5496" w:themeColor="accent1" w:themeShade="BF"/>
          <w:sz w:val="26"/>
          <w:szCs w:val="26"/>
        </w:rPr>
      </w:pPr>
      <w:r>
        <w:br w:type="page"/>
      </w:r>
    </w:p>
    <w:p w14:paraId="003D87E7" w14:textId="2CD38DEB" w:rsidR="008C0A23" w:rsidRDefault="008C0A23" w:rsidP="00965C97">
      <w:pPr>
        <w:pStyle w:val="2"/>
        <w:numPr>
          <w:ilvl w:val="2"/>
          <w:numId w:val="13"/>
        </w:numPr>
      </w:pPr>
      <w:bookmarkStart w:id="25" w:name="_Toc36928984"/>
      <w:r>
        <w:lastRenderedPageBreak/>
        <w:t>Layman with 30 percent</w:t>
      </w:r>
      <w:bookmarkEnd w:id="25"/>
      <w:r>
        <w:t xml:space="preserve"> </w:t>
      </w:r>
    </w:p>
    <w:p w14:paraId="67433C42" w14:textId="182CCC8F" w:rsidR="00A04AEE" w:rsidRDefault="00A04AEE">
      <w:r>
        <w:rPr>
          <w:noProof/>
        </w:rPr>
        <w:drawing>
          <wp:anchor distT="0" distB="0" distL="114300" distR="114300" simplePos="0" relativeHeight="251728896" behindDoc="0" locked="0" layoutInCell="1" allowOverlap="1" wp14:anchorId="5DD528B8" wp14:editId="09B035E6">
            <wp:simplePos x="0" y="0"/>
            <wp:positionH relativeFrom="margin">
              <wp:align>right</wp:align>
            </wp:positionH>
            <wp:positionV relativeFrom="paragraph">
              <wp:posOffset>239395</wp:posOffset>
            </wp:positionV>
            <wp:extent cx="5943600" cy="3524250"/>
            <wp:effectExtent l="0" t="0" r="0" b="0"/>
            <wp:wrapSquare wrapText="bothSides"/>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p>
    <w:p w14:paraId="663E1944" w14:textId="1873C879" w:rsidR="00A04AEE" w:rsidRDefault="00A04AEE"/>
    <w:p w14:paraId="248C0529" w14:textId="05209C06" w:rsidR="00A04AEE" w:rsidRDefault="00A04AEE"/>
    <w:p w14:paraId="572CC1C9" w14:textId="54D68CC4" w:rsidR="008C0A23" w:rsidRDefault="00A04AEE">
      <w:pPr>
        <w:rPr>
          <w:rFonts w:asciiTheme="majorHAnsi" w:eastAsiaTheme="majorEastAsia" w:hAnsiTheme="majorHAnsi" w:cstheme="majorBidi"/>
          <w:color w:val="2F5496" w:themeColor="accent1" w:themeShade="BF"/>
          <w:sz w:val="26"/>
          <w:szCs w:val="26"/>
        </w:rPr>
      </w:pPr>
      <w:r>
        <w:t xml:space="preserve"> </w:t>
      </w:r>
      <w:r>
        <w:rPr>
          <w:noProof/>
        </w:rPr>
        <w:drawing>
          <wp:anchor distT="0" distB="0" distL="114300" distR="114300" simplePos="0" relativeHeight="251739136" behindDoc="0" locked="0" layoutInCell="1" allowOverlap="1" wp14:anchorId="601B0F3C" wp14:editId="1A295646">
            <wp:simplePos x="0" y="0"/>
            <wp:positionH relativeFrom="column">
              <wp:posOffset>32385</wp:posOffset>
            </wp:positionH>
            <wp:positionV relativeFrom="paragraph">
              <wp:posOffset>-2540</wp:posOffset>
            </wp:positionV>
            <wp:extent cx="4391025" cy="2286000"/>
            <wp:effectExtent l="0" t="0" r="9525" b="0"/>
            <wp:wrapSquare wrapText="bothSides"/>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91025" cy="2286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8C0A23">
        <w:br w:type="page"/>
      </w:r>
    </w:p>
    <w:p w14:paraId="1E6E51BB" w14:textId="16C9E0C8" w:rsidR="00A04AEE" w:rsidRDefault="007777B7" w:rsidP="00965C97">
      <w:pPr>
        <w:pStyle w:val="2"/>
        <w:numPr>
          <w:ilvl w:val="2"/>
          <w:numId w:val="13"/>
        </w:numPr>
      </w:pPr>
      <w:bookmarkStart w:id="26" w:name="_Toc36928985"/>
      <w:r>
        <w:rPr>
          <w:noProof/>
        </w:rPr>
        <w:lastRenderedPageBreak/>
        <w:drawing>
          <wp:anchor distT="0" distB="0" distL="114300" distR="114300" simplePos="0" relativeHeight="251729920" behindDoc="0" locked="0" layoutInCell="1" allowOverlap="1" wp14:anchorId="03EA8BB8" wp14:editId="1D74C8F6">
            <wp:simplePos x="0" y="0"/>
            <wp:positionH relativeFrom="column">
              <wp:posOffset>-198120</wp:posOffset>
            </wp:positionH>
            <wp:positionV relativeFrom="paragraph">
              <wp:posOffset>335280</wp:posOffset>
            </wp:positionV>
            <wp:extent cx="6865620" cy="5904865"/>
            <wp:effectExtent l="0" t="0" r="0" b="635"/>
            <wp:wrapSquare wrapText="bothSides"/>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65620" cy="5904865"/>
                    </a:xfrm>
                    <a:prstGeom prst="rect">
                      <a:avLst/>
                    </a:prstGeom>
                  </pic:spPr>
                </pic:pic>
              </a:graphicData>
            </a:graphic>
            <wp14:sizeRelH relativeFrom="page">
              <wp14:pctWidth>0</wp14:pctWidth>
            </wp14:sizeRelH>
            <wp14:sizeRelV relativeFrom="page">
              <wp14:pctHeight>0</wp14:pctHeight>
            </wp14:sizeRelV>
          </wp:anchor>
        </w:drawing>
      </w:r>
      <w:r w:rsidR="008C0A23">
        <w:t>Layman with 50 percent</w:t>
      </w:r>
      <w:bookmarkEnd w:id="26"/>
      <w:r w:rsidR="008C0A23">
        <w:t xml:space="preserve"> </w:t>
      </w:r>
    </w:p>
    <w:p w14:paraId="391D1FC4" w14:textId="20A80705" w:rsidR="00A04AEE" w:rsidRDefault="00A04AEE" w:rsidP="00A04AEE"/>
    <w:p w14:paraId="35E0AC13" w14:textId="7EB694F3" w:rsidR="00A04AEE" w:rsidRDefault="00A04AEE" w:rsidP="00A04AEE"/>
    <w:p w14:paraId="4480E2A3" w14:textId="77777777" w:rsidR="00A04AEE" w:rsidRDefault="00A04AEE" w:rsidP="00A04AEE"/>
    <w:p w14:paraId="0BE1E246" w14:textId="77777777" w:rsidR="00A04AEE" w:rsidRDefault="00A04AEE" w:rsidP="00A04AEE"/>
    <w:p w14:paraId="2950B5A8" w14:textId="081E345C" w:rsidR="008C0A23" w:rsidRDefault="00A04AEE" w:rsidP="008C0A23">
      <w:pPr>
        <w:pStyle w:val="2"/>
      </w:pPr>
      <w:r>
        <w:t xml:space="preserve"> </w:t>
      </w:r>
      <w:r w:rsidR="008C0A23">
        <w:br w:type="page"/>
      </w:r>
    </w:p>
    <w:p w14:paraId="432E95E1" w14:textId="57AF2105" w:rsidR="0069246F" w:rsidRDefault="0069246F" w:rsidP="009B7FFD"/>
    <w:p w14:paraId="23B29CEB" w14:textId="277B0772" w:rsidR="009C1F2B" w:rsidRPr="009B7FFD" w:rsidRDefault="009C1F2B" w:rsidP="009C1F2B">
      <w:r>
        <w:rPr>
          <w:noProof/>
        </w:rPr>
        <w:drawing>
          <wp:anchor distT="0" distB="0" distL="114300" distR="114300" simplePos="0" relativeHeight="251741184" behindDoc="0" locked="0" layoutInCell="1" allowOverlap="1" wp14:anchorId="3A8A4F84" wp14:editId="6822F7F0">
            <wp:simplePos x="0" y="0"/>
            <wp:positionH relativeFrom="column">
              <wp:posOffset>-261257</wp:posOffset>
            </wp:positionH>
            <wp:positionV relativeFrom="paragraph">
              <wp:posOffset>356507</wp:posOffset>
            </wp:positionV>
            <wp:extent cx="4419600" cy="2333625"/>
            <wp:effectExtent l="0" t="0" r="0" b="9525"/>
            <wp:wrapSquare wrapText="bothSides"/>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19600" cy="2333625"/>
                    </a:xfrm>
                    <a:prstGeom prst="rect">
                      <a:avLst/>
                    </a:prstGeom>
                  </pic:spPr>
                </pic:pic>
              </a:graphicData>
            </a:graphic>
            <wp14:sizeRelH relativeFrom="page">
              <wp14:pctWidth>0</wp14:pctWidth>
            </wp14:sizeRelH>
            <wp14:sizeRelV relativeFrom="page">
              <wp14:pctHeight>0</wp14:pctHeight>
            </wp14:sizeRelV>
          </wp:anchor>
        </w:drawing>
      </w:r>
      <w:r>
        <w:br w:type="page"/>
      </w:r>
    </w:p>
    <w:p w14:paraId="166F9C90" w14:textId="26F91444" w:rsidR="00CF016D" w:rsidRDefault="001B0F5D" w:rsidP="00965C97">
      <w:pPr>
        <w:pStyle w:val="1"/>
        <w:numPr>
          <w:ilvl w:val="0"/>
          <w:numId w:val="13"/>
        </w:numPr>
        <w:ind w:left="142" w:hanging="284"/>
      </w:pPr>
      <w:bookmarkStart w:id="27" w:name="_Toc36928986"/>
      <w:r w:rsidRPr="004045F9">
        <w:lastRenderedPageBreak/>
        <w:t>Conclusion</w:t>
      </w:r>
      <w:r w:rsidR="007F0379">
        <w:t>s</w:t>
      </w:r>
      <w:bookmarkEnd w:id="27"/>
    </w:p>
    <w:p w14:paraId="2C8919A6" w14:textId="4BC8A29F" w:rsidR="00CF016D" w:rsidRDefault="00CF016D" w:rsidP="00CF016D"/>
    <w:p w14:paraId="6B138AAC" w14:textId="6F6E2750" w:rsidR="00DD2A66" w:rsidRPr="00CF016D" w:rsidRDefault="00DD2A66" w:rsidP="00CF016D">
      <w:r>
        <w:t>Conclusion 1:</w:t>
      </w:r>
    </w:p>
    <w:p w14:paraId="3899E75B" w14:textId="6FE71258" w:rsidR="007B5AB3" w:rsidRDefault="007B5AB3" w:rsidP="007F0379">
      <w:r>
        <w:t>From looking at the data, we have learned that eliminating parameters with a great info gain can still lead us to good results, even to better results.</w:t>
      </w:r>
      <w:r w:rsidR="007F0379">
        <w:t xml:space="preserve"> We have learned that from trying to generate trees without the highest info gain parameter repeatedly.</w:t>
      </w:r>
      <w:r>
        <w:t xml:space="preserve"> That is because different combinations of parameters can sometimes give more robust models (like the case of the mushrooms). Moreover, not all parameters are independent; sometimes, one variable is affected by another variable, and eliminating one of them results in a weaker model.</w:t>
      </w:r>
    </w:p>
    <w:p w14:paraId="0EB7C052" w14:textId="33A608DC" w:rsidR="00DD2A66" w:rsidRDefault="00DD2A66" w:rsidP="007F0379">
      <w:r>
        <w:t>Conclusion 2:</w:t>
      </w:r>
    </w:p>
    <w:p w14:paraId="5D8168E5" w14:textId="5B52CA73" w:rsidR="00DD2A66" w:rsidRDefault="007B5AB3" w:rsidP="007B5AB3">
      <w:r>
        <w:t>We have also discovered that the shortest tree is not necessarily the best one, and sometimes a longer, less elegant tree is more accurate.</w:t>
      </w:r>
      <w:r w:rsidR="00DD2A66">
        <w:t xml:space="preserve"> </w:t>
      </w:r>
      <w:r w:rsidR="00392FAD">
        <w:t>We can see that in the cancer dataset results, where an amateur with 30 percent of mistakes had a tree of 9 levels, and accuracy of 96.5%, and an amateur with 10 percent received a tree with 10 levels but an accuracy of 97.4% (see sections 5.2.3 and 5.2.4).</w:t>
      </w:r>
    </w:p>
    <w:p w14:paraId="42FCC923" w14:textId="4FDC13B3" w:rsidR="002C19E9" w:rsidRDefault="00DD2A66" w:rsidP="007B5AB3">
      <w:r>
        <w:t>Conclusion 3:</w:t>
      </w:r>
    </w:p>
    <w:p w14:paraId="48ECA8B2" w14:textId="1F3E77E2" w:rsidR="002941F7" w:rsidRDefault="002941F7" w:rsidP="007B5AB3">
      <w:r>
        <w:t>Table 3 below summarizes the results of both datasets for each level of noise and for each type of decision-maker. For example, the cell located on the fourth row and the third column contains the value of 19.this means that a layman with a noise level of 50% obtained 19 false negative cases.</w:t>
      </w:r>
    </w:p>
    <w:p w14:paraId="15FDF0E3" w14:textId="22A9B8AB" w:rsidR="005972D5" w:rsidRDefault="00375459" w:rsidP="002C19E9">
      <w:r>
        <w:t>(the records marked in green are the relatively better results for that expertise level).</w:t>
      </w:r>
    </w:p>
    <w:p w14:paraId="641E36E9" w14:textId="00F195F4" w:rsidR="00CF016D" w:rsidRDefault="00DD2A66" w:rsidP="002C19E9">
      <w:r>
        <w:t>Table 3: Results summery</w:t>
      </w:r>
    </w:p>
    <w:tbl>
      <w:tblPr>
        <w:tblW w:w="891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19"/>
        <w:gridCol w:w="1418"/>
        <w:gridCol w:w="1287"/>
        <w:gridCol w:w="1171"/>
        <w:gridCol w:w="1377"/>
        <w:gridCol w:w="1287"/>
        <w:gridCol w:w="1257"/>
      </w:tblGrid>
      <w:tr w:rsidR="002941F7" w:rsidRPr="001632E7" w14:paraId="263382B6" w14:textId="77777777" w:rsidTr="002941F7">
        <w:trPr>
          <w:trHeight w:val="288"/>
          <w:jc w:val="center"/>
        </w:trPr>
        <w:tc>
          <w:tcPr>
            <w:tcW w:w="1119" w:type="dxa"/>
            <w:shd w:val="clear" w:color="auto" w:fill="A6A6A6" w:themeFill="background1" w:themeFillShade="A6"/>
            <w:noWrap/>
            <w:vAlign w:val="bottom"/>
            <w:hideMark/>
          </w:tcPr>
          <w:p w14:paraId="1970294E" w14:textId="5CF1FE8C"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F</w:t>
            </w:r>
            <w:r w:rsidR="00710E16">
              <w:rPr>
                <w:rFonts w:ascii="Calibri" w:eastAsia="Times New Roman" w:hAnsi="Calibri" w:cs="Times New Roman"/>
                <w:color w:val="000000"/>
              </w:rPr>
              <w:t>N</w:t>
            </w:r>
            <w:r w:rsidRPr="001632E7">
              <w:rPr>
                <w:rFonts w:ascii="Calibri" w:eastAsia="Times New Roman" w:hAnsi="Calibri" w:cs="Times New Roman"/>
                <w:color w:val="000000"/>
              </w:rPr>
              <w:t xml:space="preserve"> </w:t>
            </w:r>
            <w:r>
              <w:rPr>
                <w:rFonts w:ascii="Calibri" w:eastAsia="Times New Roman" w:hAnsi="Calibri" w:cs="Times New Roman"/>
                <w:color w:val="000000"/>
              </w:rPr>
              <w:t>R</w:t>
            </w:r>
            <w:r w:rsidRPr="001632E7">
              <w:rPr>
                <w:rFonts w:ascii="Calibri" w:eastAsia="Times New Roman" w:hAnsi="Calibri" w:cs="Times New Roman"/>
                <w:color w:val="000000"/>
              </w:rPr>
              <w:t>ate</w:t>
            </w:r>
          </w:p>
        </w:tc>
        <w:tc>
          <w:tcPr>
            <w:tcW w:w="1418" w:type="dxa"/>
            <w:shd w:val="clear" w:color="auto" w:fill="A6A6A6" w:themeFill="background1" w:themeFillShade="A6"/>
            <w:noWrap/>
            <w:vAlign w:val="bottom"/>
            <w:hideMark/>
          </w:tcPr>
          <w:p w14:paraId="7EED443D" w14:textId="2286C1B5"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M</w:t>
            </w:r>
            <w:r w:rsidRPr="001632E7">
              <w:rPr>
                <w:rFonts w:ascii="Calibri" w:eastAsia="Times New Roman" w:hAnsi="Calibri" w:cs="Times New Roman"/>
                <w:color w:val="000000"/>
              </w:rPr>
              <w:t>ushrooms</w:t>
            </w:r>
          </w:p>
        </w:tc>
        <w:tc>
          <w:tcPr>
            <w:tcW w:w="1287" w:type="dxa"/>
            <w:shd w:val="clear" w:color="auto" w:fill="A6A6A6" w:themeFill="background1" w:themeFillShade="A6"/>
            <w:noWrap/>
            <w:vAlign w:val="bottom"/>
            <w:hideMark/>
          </w:tcPr>
          <w:p w14:paraId="6F5FCD1F" w14:textId="77777777" w:rsidR="001632E7" w:rsidRPr="001632E7" w:rsidRDefault="001632E7" w:rsidP="001632E7">
            <w:pPr>
              <w:spacing w:after="0" w:line="240" w:lineRule="auto"/>
              <w:rPr>
                <w:rFonts w:ascii="Calibri" w:eastAsia="Times New Roman" w:hAnsi="Calibri" w:cs="Times New Roman"/>
                <w:color w:val="000000"/>
              </w:rPr>
            </w:pPr>
          </w:p>
        </w:tc>
        <w:tc>
          <w:tcPr>
            <w:tcW w:w="1171" w:type="dxa"/>
            <w:shd w:val="clear" w:color="auto" w:fill="A6A6A6" w:themeFill="background1" w:themeFillShade="A6"/>
            <w:noWrap/>
            <w:vAlign w:val="bottom"/>
            <w:hideMark/>
          </w:tcPr>
          <w:p w14:paraId="494D0CEE" w14:textId="77777777" w:rsidR="001632E7" w:rsidRPr="001632E7" w:rsidRDefault="001632E7" w:rsidP="001632E7">
            <w:pPr>
              <w:spacing w:after="0" w:line="240" w:lineRule="auto"/>
              <w:rPr>
                <w:rFonts w:ascii="Times New Roman" w:eastAsia="Times New Roman" w:hAnsi="Times New Roman" w:cs="Times New Roman"/>
                <w:sz w:val="20"/>
                <w:szCs w:val="20"/>
              </w:rPr>
            </w:pPr>
          </w:p>
        </w:tc>
        <w:tc>
          <w:tcPr>
            <w:tcW w:w="1377" w:type="dxa"/>
            <w:shd w:val="clear" w:color="auto" w:fill="A6A6A6" w:themeFill="background1" w:themeFillShade="A6"/>
            <w:noWrap/>
            <w:vAlign w:val="bottom"/>
            <w:hideMark/>
          </w:tcPr>
          <w:p w14:paraId="2BF5EB3E" w14:textId="4D99E4E9"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C</w:t>
            </w:r>
            <w:r w:rsidRPr="001632E7">
              <w:rPr>
                <w:rFonts w:ascii="Calibri" w:eastAsia="Times New Roman" w:hAnsi="Calibri" w:cs="Times New Roman"/>
                <w:color w:val="000000"/>
              </w:rPr>
              <w:t>ancer</w:t>
            </w:r>
          </w:p>
        </w:tc>
        <w:tc>
          <w:tcPr>
            <w:tcW w:w="1287" w:type="dxa"/>
            <w:shd w:val="clear" w:color="auto" w:fill="A6A6A6" w:themeFill="background1" w:themeFillShade="A6"/>
            <w:noWrap/>
            <w:vAlign w:val="bottom"/>
            <w:hideMark/>
          </w:tcPr>
          <w:p w14:paraId="144E68C4" w14:textId="77777777" w:rsidR="001632E7" w:rsidRPr="001632E7" w:rsidRDefault="001632E7" w:rsidP="001632E7">
            <w:pPr>
              <w:spacing w:after="0" w:line="240" w:lineRule="auto"/>
              <w:rPr>
                <w:rFonts w:ascii="Calibri" w:eastAsia="Times New Roman" w:hAnsi="Calibri" w:cs="Times New Roman"/>
                <w:color w:val="000000"/>
              </w:rPr>
            </w:pPr>
          </w:p>
        </w:tc>
        <w:tc>
          <w:tcPr>
            <w:tcW w:w="1257" w:type="dxa"/>
            <w:shd w:val="clear" w:color="auto" w:fill="A6A6A6" w:themeFill="background1" w:themeFillShade="A6"/>
            <w:noWrap/>
            <w:vAlign w:val="bottom"/>
            <w:hideMark/>
          </w:tcPr>
          <w:p w14:paraId="1F15E65F" w14:textId="77777777" w:rsidR="001632E7" w:rsidRPr="001632E7" w:rsidRDefault="001632E7" w:rsidP="001632E7">
            <w:pPr>
              <w:spacing w:after="0" w:line="240" w:lineRule="auto"/>
              <w:rPr>
                <w:rFonts w:ascii="Times New Roman" w:eastAsia="Times New Roman" w:hAnsi="Times New Roman" w:cs="Times New Roman"/>
                <w:sz w:val="20"/>
                <w:szCs w:val="20"/>
              </w:rPr>
            </w:pPr>
          </w:p>
        </w:tc>
      </w:tr>
      <w:tr w:rsidR="002941F7" w:rsidRPr="001632E7" w14:paraId="5C2CDD2B" w14:textId="77777777" w:rsidTr="002941F7">
        <w:trPr>
          <w:trHeight w:val="288"/>
          <w:jc w:val="center"/>
        </w:trPr>
        <w:tc>
          <w:tcPr>
            <w:tcW w:w="1119" w:type="dxa"/>
            <w:shd w:val="clear" w:color="auto" w:fill="auto"/>
            <w:noWrap/>
            <w:vAlign w:val="bottom"/>
            <w:hideMark/>
          </w:tcPr>
          <w:p w14:paraId="212A3C70" w14:textId="7A0F3999"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Case</w:t>
            </w:r>
          </w:p>
        </w:tc>
        <w:tc>
          <w:tcPr>
            <w:tcW w:w="1418" w:type="dxa"/>
            <w:shd w:val="clear" w:color="auto" w:fill="auto"/>
            <w:noWrap/>
            <w:vAlign w:val="bottom"/>
            <w:hideMark/>
          </w:tcPr>
          <w:p w14:paraId="6C5D50A1" w14:textId="7422D0A7"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A</w:t>
            </w:r>
            <w:r w:rsidRPr="001632E7">
              <w:rPr>
                <w:rFonts w:ascii="Calibri" w:eastAsia="Times New Roman" w:hAnsi="Calibri" w:cs="Times New Roman"/>
                <w:color w:val="000000"/>
              </w:rPr>
              <w:t>mate</w:t>
            </w:r>
            <w:r>
              <w:rPr>
                <w:rFonts w:ascii="Calibri" w:eastAsia="Times New Roman" w:hAnsi="Calibri" w:cs="Times New Roman"/>
                <w:color w:val="000000"/>
              </w:rPr>
              <w:t>u</w:t>
            </w:r>
            <w:r w:rsidRPr="001632E7">
              <w:rPr>
                <w:rFonts w:ascii="Calibri" w:eastAsia="Times New Roman" w:hAnsi="Calibri" w:cs="Times New Roman"/>
                <w:color w:val="000000"/>
              </w:rPr>
              <w:t>r</w:t>
            </w:r>
            <w:r w:rsidR="00221702">
              <w:rPr>
                <w:rFonts w:ascii="Calibri" w:eastAsia="Times New Roman" w:hAnsi="Calibri" w:cs="Times New Roman"/>
                <w:color w:val="000000"/>
              </w:rPr>
              <w:t>(FN)</w:t>
            </w:r>
          </w:p>
        </w:tc>
        <w:tc>
          <w:tcPr>
            <w:tcW w:w="1287" w:type="dxa"/>
            <w:shd w:val="clear" w:color="auto" w:fill="auto"/>
            <w:noWrap/>
            <w:vAlign w:val="bottom"/>
            <w:hideMark/>
          </w:tcPr>
          <w:p w14:paraId="52EB1651" w14:textId="209EC178"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L</w:t>
            </w:r>
            <w:r w:rsidRPr="001632E7">
              <w:rPr>
                <w:rFonts w:ascii="Calibri" w:eastAsia="Times New Roman" w:hAnsi="Calibri" w:cs="Times New Roman"/>
                <w:color w:val="000000"/>
              </w:rPr>
              <w:t>ayman</w:t>
            </w:r>
            <w:r w:rsidR="00221702">
              <w:rPr>
                <w:rFonts w:ascii="Calibri" w:eastAsia="Times New Roman" w:hAnsi="Calibri" w:cs="Times New Roman"/>
                <w:color w:val="000000"/>
              </w:rPr>
              <w:t>(FN)</w:t>
            </w:r>
          </w:p>
        </w:tc>
        <w:tc>
          <w:tcPr>
            <w:tcW w:w="1171" w:type="dxa"/>
            <w:shd w:val="clear" w:color="auto" w:fill="auto"/>
            <w:noWrap/>
            <w:vAlign w:val="bottom"/>
            <w:hideMark/>
          </w:tcPr>
          <w:p w14:paraId="1FC3F593" w14:textId="0570C99A"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E</w:t>
            </w:r>
            <w:r w:rsidRPr="001632E7">
              <w:rPr>
                <w:rFonts w:ascii="Calibri" w:eastAsia="Times New Roman" w:hAnsi="Calibri" w:cs="Times New Roman"/>
                <w:color w:val="000000"/>
              </w:rPr>
              <w:t>xpert</w:t>
            </w:r>
            <w:r w:rsidR="00221702">
              <w:rPr>
                <w:rFonts w:ascii="Calibri" w:eastAsia="Times New Roman" w:hAnsi="Calibri" w:cs="Times New Roman"/>
                <w:color w:val="000000"/>
              </w:rPr>
              <w:t>(FN)</w:t>
            </w:r>
          </w:p>
        </w:tc>
        <w:tc>
          <w:tcPr>
            <w:tcW w:w="1377" w:type="dxa"/>
            <w:shd w:val="clear" w:color="auto" w:fill="auto"/>
            <w:noWrap/>
            <w:vAlign w:val="bottom"/>
            <w:hideMark/>
          </w:tcPr>
          <w:p w14:paraId="3BB0BB34" w14:textId="52F2C47A"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A</w:t>
            </w:r>
            <w:r w:rsidRPr="001632E7">
              <w:rPr>
                <w:rFonts w:ascii="Calibri" w:eastAsia="Times New Roman" w:hAnsi="Calibri" w:cs="Times New Roman"/>
                <w:color w:val="000000"/>
              </w:rPr>
              <w:t>mate</w:t>
            </w:r>
            <w:r>
              <w:rPr>
                <w:rFonts w:ascii="Calibri" w:eastAsia="Times New Roman" w:hAnsi="Calibri" w:cs="Times New Roman"/>
                <w:color w:val="000000"/>
              </w:rPr>
              <w:t>u</w:t>
            </w:r>
            <w:r w:rsidRPr="001632E7">
              <w:rPr>
                <w:rFonts w:ascii="Calibri" w:eastAsia="Times New Roman" w:hAnsi="Calibri" w:cs="Times New Roman"/>
                <w:color w:val="000000"/>
              </w:rPr>
              <w:t>r</w:t>
            </w:r>
            <w:r w:rsidR="00221702">
              <w:rPr>
                <w:rFonts w:ascii="Calibri" w:eastAsia="Times New Roman" w:hAnsi="Calibri" w:cs="Times New Roman"/>
                <w:color w:val="000000"/>
              </w:rPr>
              <w:t>(FN)</w:t>
            </w:r>
          </w:p>
        </w:tc>
        <w:tc>
          <w:tcPr>
            <w:tcW w:w="1287" w:type="dxa"/>
            <w:shd w:val="clear" w:color="auto" w:fill="auto"/>
            <w:noWrap/>
            <w:vAlign w:val="bottom"/>
            <w:hideMark/>
          </w:tcPr>
          <w:p w14:paraId="060A9994" w14:textId="46686A9D"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L</w:t>
            </w:r>
            <w:r w:rsidRPr="001632E7">
              <w:rPr>
                <w:rFonts w:ascii="Calibri" w:eastAsia="Times New Roman" w:hAnsi="Calibri" w:cs="Times New Roman"/>
                <w:color w:val="000000"/>
              </w:rPr>
              <w:t>ayman</w:t>
            </w:r>
            <w:r w:rsidR="00221702">
              <w:rPr>
                <w:rFonts w:ascii="Calibri" w:eastAsia="Times New Roman" w:hAnsi="Calibri" w:cs="Times New Roman"/>
                <w:color w:val="000000"/>
              </w:rPr>
              <w:t>(FN)</w:t>
            </w:r>
          </w:p>
        </w:tc>
        <w:tc>
          <w:tcPr>
            <w:tcW w:w="1257" w:type="dxa"/>
            <w:shd w:val="clear" w:color="auto" w:fill="auto"/>
            <w:noWrap/>
            <w:vAlign w:val="bottom"/>
            <w:hideMark/>
          </w:tcPr>
          <w:p w14:paraId="5FB27484" w14:textId="2ECEF143"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E</w:t>
            </w:r>
            <w:r w:rsidRPr="001632E7">
              <w:rPr>
                <w:rFonts w:ascii="Calibri" w:eastAsia="Times New Roman" w:hAnsi="Calibri" w:cs="Times New Roman"/>
                <w:color w:val="000000"/>
              </w:rPr>
              <w:t>xpert</w:t>
            </w:r>
            <w:r w:rsidR="00221702">
              <w:rPr>
                <w:rFonts w:ascii="Calibri" w:eastAsia="Times New Roman" w:hAnsi="Calibri" w:cs="Times New Roman"/>
                <w:color w:val="000000"/>
              </w:rPr>
              <w:t>(FN)</w:t>
            </w:r>
          </w:p>
        </w:tc>
      </w:tr>
      <w:tr w:rsidR="002941F7" w:rsidRPr="001632E7" w14:paraId="36E18204" w14:textId="77777777" w:rsidTr="002941F7">
        <w:trPr>
          <w:trHeight w:val="288"/>
          <w:jc w:val="center"/>
        </w:trPr>
        <w:tc>
          <w:tcPr>
            <w:tcW w:w="1119" w:type="dxa"/>
            <w:shd w:val="clear" w:color="auto" w:fill="auto"/>
            <w:noWrap/>
            <w:vAlign w:val="bottom"/>
            <w:hideMark/>
          </w:tcPr>
          <w:p w14:paraId="402DA612" w14:textId="08DEE63C"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3248C626"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w:t>
            </w:r>
          </w:p>
        </w:tc>
        <w:tc>
          <w:tcPr>
            <w:tcW w:w="1287" w:type="dxa"/>
            <w:shd w:val="clear" w:color="auto" w:fill="auto"/>
            <w:noWrap/>
            <w:vAlign w:val="bottom"/>
            <w:hideMark/>
          </w:tcPr>
          <w:p w14:paraId="2CE66FD4"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5</w:t>
            </w:r>
          </w:p>
        </w:tc>
        <w:tc>
          <w:tcPr>
            <w:tcW w:w="1171" w:type="dxa"/>
            <w:shd w:val="clear" w:color="auto" w:fill="auto"/>
            <w:noWrap/>
            <w:vAlign w:val="bottom"/>
            <w:hideMark/>
          </w:tcPr>
          <w:p w14:paraId="1F5CF18F"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4BABB0BF"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2</w:t>
            </w:r>
          </w:p>
        </w:tc>
        <w:tc>
          <w:tcPr>
            <w:tcW w:w="1287" w:type="dxa"/>
            <w:shd w:val="clear" w:color="auto" w:fill="auto"/>
            <w:noWrap/>
            <w:vAlign w:val="bottom"/>
            <w:hideMark/>
          </w:tcPr>
          <w:p w14:paraId="14A87943"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6</w:t>
            </w:r>
          </w:p>
        </w:tc>
        <w:tc>
          <w:tcPr>
            <w:tcW w:w="1257" w:type="dxa"/>
            <w:shd w:val="clear" w:color="auto" w:fill="auto"/>
            <w:noWrap/>
            <w:vAlign w:val="bottom"/>
            <w:hideMark/>
          </w:tcPr>
          <w:p w14:paraId="1E40CC12"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6A413937" w14:textId="77777777" w:rsidTr="002941F7">
        <w:trPr>
          <w:trHeight w:val="288"/>
          <w:jc w:val="center"/>
        </w:trPr>
        <w:tc>
          <w:tcPr>
            <w:tcW w:w="1119" w:type="dxa"/>
            <w:shd w:val="clear" w:color="auto" w:fill="auto"/>
            <w:noWrap/>
            <w:vAlign w:val="bottom"/>
            <w:hideMark/>
          </w:tcPr>
          <w:p w14:paraId="0445A521" w14:textId="6A334EDB"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30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7EDC9603"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0</w:t>
            </w:r>
          </w:p>
        </w:tc>
        <w:tc>
          <w:tcPr>
            <w:tcW w:w="1287" w:type="dxa"/>
            <w:shd w:val="clear" w:color="auto" w:fill="auto"/>
            <w:noWrap/>
            <w:vAlign w:val="bottom"/>
            <w:hideMark/>
          </w:tcPr>
          <w:p w14:paraId="6F73E5AD"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11</w:t>
            </w:r>
          </w:p>
        </w:tc>
        <w:tc>
          <w:tcPr>
            <w:tcW w:w="1171" w:type="dxa"/>
            <w:shd w:val="clear" w:color="auto" w:fill="auto"/>
            <w:noWrap/>
            <w:vAlign w:val="bottom"/>
            <w:hideMark/>
          </w:tcPr>
          <w:p w14:paraId="4C3F0FF7"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2A5442C9"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4</w:t>
            </w:r>
          </w:p>
        </w:tc>
        <w:tc>
          <w:tcPr>
            <w:tcW w:w="1287" w:type="dxa"/>
            <w:shd w:val="clear" w:color="auto" w:fill="auto"/>
            <w:noWrap/>
            <w:vAlign w:val="bottom"/>
            <w:hideMark/>
          </w:tcPr>
          <w:p w14:paraId="7D92DA81"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6</w:t>
            </w:r>
          </w:p>
        </w:tc>
        <w:tc>
          <w:tcPr>
            <w:tcW w:w="1257" w:type="dxa"/>
            <w:shd w:val="clear" w:color="auto" w:fill="auto"/>
            <w:noWrap/>
            <w:vAlign w:val="bottom"/>
            <w:hideMark/>
          </w:tcPr>
          <w:p w14:paraId="05D57DA1"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253CA1E0" w14:textId="77777777" w:rsidTr="002941F7">
        <w:trPr>
          <w:trHeight w:val="288"/>
          <w:jc w:val="center"/>
        </w:trPr>
        <w:tc>
          <w:tcPr>
            <w:tcW w:w="1119" w:type="dxa"/>
            <w:shd w:val="clear" w:color="auto" w:fill="auto"/>
            <w:noWrap/>
            <w:vAlign w:val="bottom"/>
            <w:hideMark/>
          </w:tcPr>
          <w:p w14:paraId="633CE7DE" w14:textId="4D651734"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50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32981747"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0</w:t>
            </w:r>
          </w:p>
        </w:tc>
        <w:tc>
          <w:tcPr>
            <w:tcW w:w="1287" w:type="dxa"/>
            <w:shd w:val="clear" w:color="auto" w:fill="auto"/>
            <w:noWrap/>
            <w:vAlign w:val="bottom"/>
            <w:hideMark/>
          </w:tcPr>
          <w:p w14:paraId="0FC1BA4A"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19</w:t>
            </w:r>
          </w:p>
        </w:tc>
        <w:tc>
          <w:tcPr>
            <w:tcW w:w="1171" w:type="dxa"/>
            <w:shd w:val="clear" w:color="auto" w:fill="auto"/>
            <w:noWrap/>
            <w:vAlign w:val="bottom"/>
            <w:hideMark/>
          </w:tcPr>
          <w:p w14:paraId="161464E7"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276FB85A"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3</w:t>
            </w:r>
          </w:p>
        </w:tc>
        <w:tc>
          <w:tcPr>
            <w:tcW w:w="1287" w:type="dxa"/>
            <w:shd w:val="clear" w:color="auto" w:fill="auto"/>
            <w:noWrap/>
            <w:vAlign w:val="bottom"/>
            <w:hideMark/>
          </w:tcPr>
          <w:p w14:paraId="040024A6"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7</w:t>
            </w:r>
          </w:p>
        </w:tc>
        <w:tc>
          <w:tcPr>
            <w:tcW w:w="1257" w:type="dxa"/>
            <w:shd w:val="clear" w:color="auto" w:fill="auto"/>
            <w:noWrap/>
            <w:vAlign w:val="bottom"/>
            <w:hideMark/>
          </w:tcPr>
          <w:p w14:paraId="148AA084"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140235F5" w14:textId="77777777" w:rsidTr="002941F7">
        <w:trPr>
          <w:trHeight w:val="288"/>
          <w:jc w:val="center"/>
        </w:trPr>
        <w:tc>
          <w:tcPr>
            <w:tcW w:w="1119" w:type="dxa"/>
            <w:shd w:val="clear" w:color="auto" w:fill="auto"/>
            <w:noWrap/>
            <w:vAlign w:val="bottom"/>
            <w:hideMark/>
          </w:tcPr>
          <w:p w14:paraId="221AD183" w14:textId="4DCBF601"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Baseline</w:t>
            </w:r>
          </w:p>
        </w:tc>
        <w:tc>
          <w:tcPr>
            <w:tcW w:w="1418" w:type="dxa"/>
            <w:shd w:val="clear" w:color="auto" w:fill="auto"/>
            <w:noWrap/>
            <w:vAlign w:val="bottom"/>
            <w:hideMark/>
          </w:tcPr>
          <w:p w14:paraId="79E45ED6"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0</w:t>
            </w:r>
          </w:p>
        </w:tc>
        <w:tc>
          <w:tcPr>
            <w:tcW w:w="1287" w:type="dxa"/>
            <w:shd w:val="clear" w:color="auto" w:fill="auto"/>
            <w:noWrap/>
            <w:vAlign w:val="bottom"/>
            <w:hideMark/>
          </w:tcPr>
          <w:p w14:paraId="49172630"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11</w:t>
            </w:r>
          </w:p>
        </w:tc>
        <w:tc>
          <w:tcPr>
            <w:tcW w:w="1171" w:type="dxa"/>
            <w:shd w:val="clear" w:color="auto" w:fill="auto"/>
            <w:noWrap/>
            <w:vAlign w:val="bottom"/>
            <w:hideMark/>
          </w:tcPr>
          <w:p w14:paraId="1820CF64"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0</w:t>
            </w:r>
          </w:p>
        </w:tc>
        <w:tc>
          <w:tcPr>
            <w:tcW w:w="1377" w:type="dxa"/>
            <w:shd w:val="clear" w:color="auto" w:fill="auto"/>
            <w:noWrap/>
            <w:vAlign w:val="bottom"/>
            <w:hideMark/>
          </w:tcPr>
          <w:p w14:paraId="3DC0DB89"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4</w:t>
            </w:r>
          </w:p>
        </w:tc>
        <w:tc>
          <w:tcPr>
            <w:tcW w:w="1287" w:type="dxa"/>
            <w:shd w:val="clear" w:color="auto" w:fill="auto"/>
            <w:noWrap/>
            <w:vAlign w:val="bottom"/>
            <w:hideMark/>
          </w:tcPr>
          <w:p w14:paraId="2AB2F70E"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7</w:t>
            </w:r>
          </w:p>
        </w:tc>
        <w:tc>
          <w:tcPr>
            <w:tcW w:w="1257" w:type="dxa"/>
            <w:shd w:val="clear" w:color="auto" w:fill="auto"/>
            <w:noWrap/>
            <w:vAlign w:val="bottom"/>
            <w:hideMark/>
          </w:tcPr>
          <w:p w14:paraId="2EBC9739" w14:textId="77777777"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5</w:t>
            </w:r>
          </w:p>
        </w:tc>
      </w:tr>
      <w:tr w:rsidR="002941F7" w:rsidRPr="001632E7" w14:paraId="57A7579C" w14:textId="77777777" w:rsidTr="002941F7">
        <w:trPr>
          <w:trHeight w:val="288"/>
          <w:jc w:val="center"/>
        </w:trPr>
        <w:tc>
          <w:tcPr>
            <w:tcW w:w="1119" w:type="dxa"/>
            <w:shd w:val="clear" w:color="auto" w:fill="A6A6A6" w:themeFill="background1" w:themeFillShade="A6"/>
            <w:noWrap/>
            <w:vAlign w:val="bottom"/>
            <w:hideMark/>
          </w:tcPr>
          <w:p w14:paraId="1FF36D72" w14:textId="07A02C0F" w:rsidR="001632E7" w:rsidRPr="001632E7" w:rsidRDefault="001632E7" w:rsidP="001632E7">
            <w:pPr>
              <w:spacing w:after="0" w:line="240" w:lineRule="auto"/>
              <w:rPr>
                <w:rFonts w:eastAsia="Times New Roman" w:cs="Times New Roman"/>
                <w:sz w:val="20"/>
                <w:szCs w:val="20"/>
              </w:rPr>
            </w:pPr>
            <w:r w:rsidRPr="001632E7">
              <w:rPr>
                <w:rFonts w:eastAsia="Times New Roman" w:cs="Times New Roman"/>
              </w:rPr>
              <w:t>Accuracy</w:t>
            </w:r>
          </w:p>
        </w:tc>
        <w:tc>
          <w:tcPr>
            <w:tcW w:w="1418" w:type="dxa"/>
            <w:shd w:val="clear" w:color="auto" w:fill="A6A6A6" w:themeFill="background1" w:themeFillShade="A6"/>
            <w:noWrap/>
            <w:vAlign w:val="bottom"/>
            <w:hideMark/>
          </w:tcPr>
          <w:p w14:paraId="58BA80FC" w14:textId="23B8DF60"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M</w:t>
            </w:r>
            <w:r w:rsidRPr="001632E7">
              <w:rPr>
                <w:rFonts w:ascii="Calibri" w:eastAsia="Times New Roman" w:hAnsi="Calibri" w:cs="Times New Roman"/>
                <w:color w:val="000000"/>
              </w:rPr>
              <w:t>ushrooms</w:t>
            </w:r>
          </w:p>
        </w:tc>
        <w:tc>
          <w:tcPr>
            <w:tcW w:w="1287" w:type="dxa"/>
            <w:shd w:val="clear" w:color="auto" w:fill="A6A6A6" w:themeFill="background1" w:themeFillShade="A6"/>
            <w:noWrap/>
            <w:vAlign w:val="bottom"/>
            <w:hideMark/>
          </w:tcPr>
          <w:p w14:paraId="05F323D5" w14:textId="77777777" w:rsidR="001632E7" w:rsidRPr="001632E7" w:rsidRDefault="001632E7" w:rsidP="001632E7">
            <w:pPr>
              <w:spacing w:after="0" w:line="240" w:lineRule="auto"/>
              <w:rPr>
                <w:rFonts w:ascii="Calibri" w:eastAsia="Times New Roman" w:hAnsi="Calibri" w:cs="Times New Roman"/>
                <w:color w:val="000000"/>
              </w:rPr>
            </w:pPr>
          </w:p>
        </w:tc>
        <w:tc>
          <w:tcPr>
            <w:tcW w:w="1171" w:type="dxa"/>
            <w:shd w:val="clear" w:color="auto" w:fill="A6A6A6" w:themeFill="background1" w:themeFillShade="A6"/>
            <w:noWrap/>
            <w:vAlign w:val="bottom"/>
            <w:hideMark/>
          </w:tcPr>
          <w:p w14:paraId="5BB26583" w14:textId="77777777" w:rsidR="001632E7" w:rsidRPr="001632E7" w:rsidRDefault="001632E7" w:rsidP="001632E7">
            <w:pPr>
              <w:spacing w:after="0" w:line="240" w:lineRule="auto"/>
              <w:rPr>
                <w:rFonts w:ascii="Times New Roman" w:eastAsia="Times New Roman" w:hAnsi="Times New Roman" w:cs="Times New Roman"/>
                <w:sz w:val="20"/>
                <w:szCs w:val="20"/>
              </w:rPr>
            </w:pPr>
          </w:p>
        </w:tc>
        <w:tc>
          <w:tcPr>
            <w:tcW w:w="1377" w:type="dxa"/>
            <w:shd w:val="clear" w:color="auto" w:fill="A6A6A6" w:themeFill="background1" w:themeFillShade="A6"/>
            <w:noWrap/>
            <w:vAlign w:val="bottom"/>
            <w:hideMark/>
          </w:tcPr>
          <w:p w14:paraId="65ED4933" w14:textId="0682D38E"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C</w:t>
            </w:r>
            <w:r w:rsidRPr="001632E7">
              <w:rPr>
                <w:rFonts w:ascii="Calibri" w:eastAsia="Times New Roman" w:hAnsi="Calibri" w:cs="Times New Roman"/>
                <w:color w:val="000000"/>
              </w:rPr>
              <w:t>ancer</w:t>
            </w:r>
          </w:p>
        </w:tc>
        <w:tc>
          <w:tcPr>
            <w:tcW w:w="1287" w:type="dxa"/>
            <w:shd w:val="clear" w:color="auto" w:fill="A6A6A6" w:themeFill="background1" w:themeFillShade="A6"/>
            <w:noWrap/>
            <w:vAlign w:val="bottom"/>
            <w:hideMark/>
          </w:tcPr>
          <w:p w14:paraId="5B1E17F8" w14:textId="77777777" w:rsidR="001632E7" w:rsidRPr="001632E7" w:rsidRDefault="001632E7" w:rsidP="001632E7">
            <w:pPr>
              <w:spacing w:after="0" w:line="240" w:lineRule="auto"/>
              <w:rPr>
                <w:rFonts w:ascii="Calibri" w:eastAsia="Times New Roman" w:hAnsi="Calibri" w:cs="Times New Roman"/>
                <w:color w:val="000000"/>
              </w:rPr>
            </w:pPr>
          </w:p>
        </w:tc>
        <w:tc>
          <w:tcPr>
            <w:tcW w:w="1257" w:type="dxa"/>
            <w:shd w:val="clear" w:color="auto" w:fill="A6A6A6" w:themeFill="background1" w:themeFillShade="A6"/>
            <w:noWrap/>
            <w:vAlign w:val="bottom"/>
            <w:hideMark/>
          </w:tcPr>
          <w:p w14:paraId="2C8A7B42" w14:textId="77777777" w:rsidR="001632E7" w:rsidRPr="001632E7" w:rsidRDefault="001632E7" w:rsidP="001632E7">
            <w:pPr>
              <w:spacing w:after="0" w:line="240" w:lineRule="auto"/>
              <w:rPr>
                <w:rFonts w:ascii="Times New Roman" w:eastAsia="Times New Roman" w:hAnsi="Times New Roman" w:cs="Times New Roman"/>
                <w:sz w:val="20"/>
                <w:szCs w:val="20"/>
              </w:rPr>
            </w:pPr>
          </w:p>
        </w:tc>
      </w:tr>
      <w:tr w:rsidR="002941F7" w:rsidRPr="001632E7" w14:paraId="072342D3" w14:textId="77777777" w:rsidTr="002941F7">
        <w:trPr>
          <w:trHeight w:val="288"/>
          <w:jc w:val="center"/>
        </w:trPr>
        <w:tc>
          <w:tcPr>
            <w:tcW w:w="1119" w:type="dxa"/>
            <w:shd w:val="clear" w:color="auto" w:fill="auto"/>
            <w:noWrap/>
            <w:vAlign w:val="bottom"/>
            <w:hideMark/>
          </w:tcPr>
          <w:p w14:paraId="49D8E432" w14:textId="478195B4"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Case</w:t>
            </w:r>
          </w:p>
        </w:tc>
        <w:tc>
          <w:tcPr>
            <w:tcW w:w="1418" w:type="dxa"/>
            <w:shd w:val="clear" w:color="auto" w:fill="auto"/>
            <w:noWrap/>
            <w:vAlign w:val="bottom"/>
            <w:hideMark/>
          </w:tcPr>
          <w:p w14:paraId="20B73AEB" w14:textId="1B6191B7"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A</w:t>
            </w:r>
            <w:r w:rsidRPr="001632E7">
              <w:rPr>
                <w:rFonts w:ascii="Calibri" w:eastAsia="Times New Roman" w:hAnsi="Calibri" w:cs="Times New Roman"/>
                <w:color w:val="000000"/>
              </w:rPr>
              <w:t>mate</w:t>
            </w:r>
            <w:r>
              <w:rPr>
                <w:rFonts w:ascii="Calibri" w:eastAsia="Times New Roman" w:hAnsi="Calibri" w:cs="Times New Roman"/>
                <w:color w:val="000000"/>
              </w:rPr>
              <w:t>u</w:t>
            </w:r>
            <w:r w:rsidRPr="001632E7">
              <w:rPr>
                <w:rFonts w:ascii="Calibri" w:eastAsia="Times New Roman" w:hAnsi="Calibri" w:cs="Times New Roman"/>
                <w:color w:val="000000"/>
              </w:rPr>
              <w:t>r</w:t>
            </w:r>
          </w:p>
        </w:tc>
        <w:tc>
          <w:tcPr>
            <w:tcW w:w="1287" w:type="dxa"/>
            <w:shd w:val="clear" w:color="auto" w:fill="auto"/>
            <w:noWrap/>
            <w:vAlign w:val="bottom"/>
            <w:hideMark/>
          </w:tcPr>
          <w:p w14:paraId="305BFA4D" w14:textId="2750DEC9"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L</w:t>
            </w:r>
            <w:r w:rsidRPr="001632E7">
              <w:rPr>
                <w:rFonts w:ascii="Calibri" w:eastAsia="Times New Roman" w:hAnsi="Calibri" w:cs="Times New Roman"/>
                <w:color w:val="000000"/>
              </w:rPr>
              <w:t>ayman</w:t>
            </w:r>
          </w:p>
        </w:tc>
        <w:tc>
          <w:tcPr>
            <w:tcW w:w="1171" w:type="dxa"/>
            <w:shd w:val="clear" w:color="auto" w:fill="auto"/>
            <w:noWrap/>
            <w:vAlign w:val="bottom"/>
            <w:hideMark/>
          </w:tcPr>
          <w:p w14:paraId="539E26E6" w14:textId="0C326FCD"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E</w:t>
            </w:r>
            <w:r w:rsidRPr="001632E7">
              <w:rPr>
                <w:rFonts w:ascii="Calibri" w:eastAsia="Times New Roman" w:hAnsi="Calibri" w:cs="Times New Roman"/>
                <w:color w:val="000000"/>
              </w:rPr>
              <w:t>xpert</w:t>
            </w:r>
          </w:p>
        </w:tc>
        <w:tc>
          <w:tcPr>
            <w:tcW w:w="1377" w:type="dxa"/>
            <w:shd w:val="clear" w:color="auto" w:fill="auto"/>
            <w:noWrap/>
            <w:vAlign w:val="bottom"/>
            <w:hideMark/>
          </w:tcPr>
          <w:p w14:paraId="754737F8" w14:textId="0AE1F16E"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A</w:t>
            </w:r>
            <w:r w:rsidRPr="001632E7">
              <w:rPr>
                <w:rFonts w:ascii="Calibri" w:eastAsia="Times New Roman" w:hAnsi="Calibri" w:cs="Times New Roman"/>
                <w:color w:val="000000"/>
              </w:rPr>
              <w:t>mate</w:t>
            </w:r>
            <w:r>
              <w:rPr>
                <w:rFonts w:ascii="Calibri" w:eastAsia="Times New Roman" w:hAnsi="Calibri" w:cs="Times New Roman"/>
                <w:color w:val="000000"/>
              </w:rPr>
              <w:t>u</w:t>
            </w:r>
            <w:r w:rsidRPr="001632E7">
              <w:rPr>
                <w:rFonts w:ascii="Calibri" w:eastAsia="Times New Roman" w:hAnsi="Calibri" w:cs="Times New Roman"/>
                <w:color w:val="000000"/>
              </w:rPr>
              <w:t>r</w:t>
            </w:r>
          </w:p>
        </w:tc>
        <w:tc>
          <w:tcPr>
            <w:tcW w:w="1287" w:type="dxa"/>
            <w:shd w:val="clear" w:color="auto" w:fill="auto"/>
            <w:noWrap/>
            <w:vAlign w:val="bottom"/>
            <w:hideMark/>
          </w:tcPr>
          <w:p w14:paraId="483B0CF2" w14:textId="0A3C82FA"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L</w:t>
            </w:r>
            <w:r w:rsidRPr="001632E7">
              <w:rPr>
                <w:rFonts w:ascii="Calibri" w:eastAsia="Times New Roman" w:hAnsi="Calibri" w:cs="Times New Roman"/>
                <w:color w:val="000000"/>
              </w:rPr>
              <w:t>ayman</w:t>
            </w:r>
          </w:p>
        </w:tc>
        <w:tc>
          <w:tcPr>
            <w:tcW w:w="1257" w:type="dxa"/>
            <w:shd w:val="clear" w:color="auto" w:fill="auto"/>
            <w:noWrap/>
            <w:vAlign w:val="bottom"/>
            <w:hideMark/>
          </w:tcPr>
          <w:p w14:paraId="1C6C7077" w14:textId="2231C779"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E</w:t>
            </w:r>
            <w:r w:rsidRPr="001632E7">
              <w:rPr>
                <w:rFonts w:ascii="Calibri" w:eastAsia="Times New Roman" w:hAnsi="Calibri" w:cs="Times New Roman"/>
                <w:color w:val="000000"/>
              </w:rPr>
              <w:t>xpert</w:t>
            </w:r>
          </w:p>
        </w:tc>
      </w:tr>
      <w:tr w:rsidR="002941F7" w:rsidRPr="001632E7" w14:paraId="27E17C89" w14:textId="77777777" w:rsidTr="002941F7">
        <w:trPr>
          <w:trHeight w:val="288"/>
          <w:jc w:val="center"/>
        </w:trPr>
        <w:tc>
          <w:tcPr>
            <w:tcW w:w="1119" w:type="dxa"/>
            <w:shd w:val="clear" w:color="auto" w:fill="auto"/>
            <w:noWrap/>
            <w:vAlign w:val="bottom"/>
            <w:hideMark/>
          </w:tcPr>
          <w:p w14:paraId="6EC757F7" w14:textId="54656BD8" w:rsidR="001632E7" w:rsidRPr="001632E7" w:rsidRDefault="001632E7" w:rsidP="001632E7">
            <w:pPr>
              <w:spacing w:after="0" w:line="240" w:lineRule="auto"/>
              <w:rPr>
                <w:rFonts w:ascii="Calibri" w:eastAsia="Times New Roman" w:hAnsi="Calibri" w:cs="Times New Roman"/>
                <w:color w:val="000000"/>
                <w:rtl/>
              </w:rPr>
            </w:pPr>
            <w:r w:rsidRPr="001632E7">
              <w:rPr>
                <w:rFonts w:ascii="Calibri" w:eastAsia="Times New Roman" w:hAnsi="Calibri" w:cs="Times New Roman"/>
                <w:color w:val="000000"/>
              </w:rPr>
              <w:t>10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70868B39" w14:textId="1E5D21AF"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99.8</w:t>
            </w:r>
            <w:r>
              <w:rPr>
                <w:rFonts w:ascii="Calibri" w:eastAsia="Times New Roman" w:hAnsi="Calibri" w:cs="Times New Roman"/>
                <w:color w:val="000000"/>
              </w:rPr>
              <w:t>%</w:t>
            </w:r>
          </w:p>
        </w:tc>
        <w:tc>
          <w:tcPr>
            <w:tcW w:w="1287" w:type="dxa"/>
            <w:shd w:val="clear" w:color="auto" w:fill="auto"/>
            <w:noWrap/>
            <w:vAlign w:val="bottom"/>
            <w:hideMark/>
          </w:tcPr>
          <w:p w14:paraId="74980A82" w14:textId="259114CA"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96.4</w:t>
            </w:r>
            <w:r>
              <w:rPr>
                <w:rFonts w:ascii="Calibri" w:eastAsia="Times New Roman" w:hAnsi="Calibri" w:cs="Times New Roman"/>
                <w:color w:val="000000"/>
              </w:rPr>
              <w:t>%</w:t>
            </w:r>
          </w:p>
        </w:tc>
        <w:tc>
          <w:tcPr>
            <w:tcW w:w="1171" w:type="dxa"/>
            <w:shd w:val="clear" w:color="auto" w:fill="auto"/>
            <w:noWrap/>
            <w:vAlign w:val="bottom"/>
            <w:hideMark/>
          </w:tcPr>
          <w:p w14:paraId="07D8005C"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049288E4" w14:textId="68ECD718"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97.4</w:t>
            </w:r>
            <w:r>
              <w:rPr>
                <w:rFonts w:ascii="Calibri" w:eastAsia="Times New Roman" w:hAnsi="Calibri" w:cs="Times New Roman"/>
                <w:color w:val="000000"/>
              </w:rPr>
              <w:t>%</w:t>
            </w:r>
          </w:p>
        </w:tc>
        <w:tc>
          <w:tcPr>
            <w:tcW w:w="1287" w:type="dxa"/>
            <w:shd w:val="clear" w:color="auto" w:fill="auto"/>
            <w:noWrap/>
            <w:vAlign w:val="bottom"/>
            <w:hideMark/>
          </w:tcPr>
          <w:p w14:paraId="049A408A" w14:textId="44F2B08E"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96.5</w:t>
            </w:r>
            <w:r>
              <w:rPr>
                <w:rFonts w:ascii="Calibri" w:eastAsia="Times New Roman" w:hAnsi="Calibri" w:cs="Times New Roman"/>
                <w:color w:val="000000"/>
              </w:rPr>
              <w:t>%</w:t>
            </w:r>
          </w:p>
        </w:tc>
        <w:tc>
          <w:tcPr>
            <w:tcW w:w="1257" w:type="dxa"/>
            <w:shd w:val="clear" w:color="auto" w:fill="auto"/>
            <w:noWrap/>
            <w:vAlign w:val="bottom"/>
            <w:hideMark/>
          </w:tcPr>
          <w:p w14:paraId="2CAA99F8"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6684655B" w14:textId="77777777" w:rsidTr="002941F7">
        <w:trPr>
          <w:trHeight w:val="288"/>
          <w:jc w:val="center"/>
        </w:trPr>
        <w:tc>
          <w:tcPr>
            <w:tcW w:w="1119" w:type="dxa"/>
            <w:shd w:val="clear" w:color="auto" w:fill="auto"/>
            <w:noWrap/>
            <w:vAlign w:val="bottom"/>
            <w:hideMark/>
          </w:tcPr>
          <w:p w14:paraId="10736B84" w14:textId="51E72B03"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30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36F04EF7" w14:textId="75E20146"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99.8</w:t>
            </w:r>
            <w:r>
              <w:rPr>
                <w:rFonts w:ascii="Calibri" w:eastAsia="Times New Roman" w:hAnsi="Calibri" w:cs="Times New Roman"/>
                <w:color w:val="000000"/>
              </w:rPr>
              <w:t>%</w:t>
            </w:r>
          </w:p>
        </w:tc>
        <w:tc>
          <w:tcPr>
            <w:tcW w:w="1287" w:type="dxa"/>
            <w:shd w:val="clear" w:color="auto" w:fill="auto"/>
            <w:noWrap/>
            <w:vAlign w:val="bottom"/>
            <w:hideMark/>
          </w:tcPr>
          <w:p w14:paraId="3C12336C" w14:textId="49D74A92"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92.9</w:t>
            </w:r>
            <w:r>
              <w:rPr>
                <w:rFonts w:ascii="Calibri" w:eastAsia="Times New Roman" w:hAnsi="Calibri" w:cs="Times New Roman"/>
                <w:color w:val="000000"/>
              </w:rPr>
              <w:t>%</w:t>
            </w:r>
          </w:p>
        </w:tc>
        <w:tc>
          <w:tcPr>
            <w:tcW w:w="1171" w:type="dxa"/>
            <w:shd w:val="clear" w:color="auto" w:fill="auto"/>
            <w:noWrap/>
            <w:vAlign w:val="bottom"/>
            <w:hideMark/>
          </w:tcPr>
          <w:p w14:paraId="214B79F9"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679300B9" w14:textId="6104B531"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96.5</w:t>
            </w:r>
            <w:r>
              <w:rPr>
                <w:rFonts w:ascii="Calibri" w:eastAsia="Times New Roman" w:hAnsi="Calibri" w:cs="Times New Roman"/>
                <w:color w:val="000000"/>
              </w:rPr>
              <w:t>%</w:t>
            </w:r>
          </w:p>
        </w:tc>
        <w:tc>
          <w:tcPr>
            <w:tcW w:w="1287" w:type="dxa"/>
            <w:shd w:val="clear" w:color="auto" w:fill="auto"/>
            <w:noWrap/>
            <w:vAlign w:val="bottom"/>
            <w:hideMark/>
          </w:tcPr>
          <w:p w14:paraId="0D8FAD0D" w14:textId="2D6C15FF"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93.5</w:t>
            </w:r>
            <w:r>
              <w:rPr>
                <w:rFonts w:ascii="Calibri" w:eastAsia="Times New Roman" w:hAnsi="Calibri" w:cs="Times New Roman"/>
                <w:color w:val="000000"/>
              </w:rPr>
              <w:t>%</w:t>
            </w:r>
          </w:p>
        </w:tc>
        <w:tc>
          <w:tcPr>
            <w:tcW w:w="1257" w:type="dxa"/>
            <w:shd w:val="clear" w:color="auto" w:fill="auto"/>
            <w:noWrap/>
            <w:vAlign w:val="bottom"/>
            <w:hideMark/>
          </w:tcPr>
          <w:p w14:paraId="5BEE7827"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2BAC9C12" w14:textId="77777777" w:rsidTr="002941F7">
        <w:trPr>
          <w:trHeight w:val="288"/>
          <w:jc w:val="center"/>
        </w:trPr>
        <w:tc>
          <w:tcPr>
            <w:tcW w:w="1119" w:type="dxa"/>
            <w:shd w:val="clear" w:color="auto" w:fill="auto"/>
            <w:noWrap/>
            <w:vAlign w:val="bottom"/>
            <w:hideMark/>
          </w:tcPr>
          <w:p w14:paraId="00313133" w14:textId="2C6A015C"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50</w:t>
            </w:r>
            <w:r>
              <w:rPr>
                <w:rFonts w:ascii="Calibri" w:eastAsia="Times New Roman" w:hAnsi="Calibri" w:cs="Times New Roman"/>
                <w:color w:val="000000"/>
              </w:rPr>
              <w:t>%</w:t>
            </w:r>
          </w:p>
        </w:tc>
        <w:tc>
          <w:tcPr>
            <w:tcW w:w="1418" w:type="dxa"/>
            <w:shd w:val="clear" w:color="auto" w:fill="C5E0B3" w:themeFill="accent6" w:themeFillTint="66"/>
            <w:noWrap/>
            <w:vAlign w:val="bottom"/>
            <w:hideMark/>
          </w:tcPr>
          <w:p w14:paraId="7A391C88" w14:textId="7A57DE4D"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99.9</w:t>
            </w:r>
            <w:r>
              <w:rPr>
                <w:rFonts w:ascii="Calibri" w:eastAsia="Times New Roman" w:hAnsi="Calibri" w:cs="Times New Roman"/>
                <w:color w:val="000000"/>
              </w:rPr>
              <w:t>%</w:t>
            </w:r>
          </w:p>
        </w:tc>
        <w:tc>
          <w:tcPr>
            <w:tcW w:w="1287" w:type="dxa"/>
            <w:shd w:val="clear" w:color="auto" w:fill="auto"/>
            <w:noWrap/>
            <w:vAlign w:val="bottom"/>
            <w:hideMark/>
          </w:tcPr>
          <w:p w14:paraId="7C0897A6" w14:textId="63549DED"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90.4</w:t>
            </w:r>
            <w:r>
              <w:rPr>
                <w:rFonts w:ascii="Calibri" w:eastAsia="Times New Roman" w:hAnsi="Calibri" w:cs="Times New Roman"/>
                <w:color w:val="000000"/>
              </w:rPr>
              <w:t>%</w:t>
            </w:r>
          </w:p>
        </w:tc>
        <w:tc>
          <w:tcPr>
            <w:tcW w:w="1171" w:type="dxa"/>
            <w:shd w:val="clear" w:color="auto" w:fill="auto"/>
            <w:noWrap/>
            <w:vAlign w:val="bottom"/>
            <w:hideMark/>
          </w:tcPr>
          <w:p w14:paraId="70AEA879" w14:textId="77777777" w:rsidR="001632E7" w:rsidRPr="001632E7" w:rsidRDefault="001632E7" w:rsidP="001632E7">
            <w:pPr>
              <w:spacing w:after="0" w:line="240" w:lineRule="auto"/>
              <w:rPr>
                <w:rFonts w:ascii="Calibri" w:eastAsia="Times New Roman" w:hAnsi="Calibri" w:cs="Times New Roman"/>
                <w:color w:val="000000"/>
              </w:rPr>
            </w:pPr>
          </w:p>
        </w:tc>
        <w:tc>
          <w:tcPr>
            <w:tcW w:w="1377" w:type="dxa"/>
            <w:shd w:val="clear" w:color="auto" w:fill="C5E0B3" w:themeFill="accent6" w:themeFillTint="66"/>
            <w:noWrap/>
            <w:vAlign w:val="bottom"/>
            <w:hideMark/>
          </w:tcPr>
          <w:p w14:paraId="77821CD2" w14:textId="0CA81436"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96.5</w:t>
            </w:r>
            <w:r>
              <w:rPr>
                <w:rFonts w:ascii="Calibri" w:eastAsia="Times New Roman" w:hAnsi="Calibri" w:cs="Times New Roman"/>
                <w:color w:val="000000"/>
              </w:rPr>
              <w:t>%</w:t>
            </w:r>
          </w:p>
        </w:tc>
        <w:tc>
          <w:tcPr>
            <w:tcW w:w="1287" w:type="dxa"/>
            <w:shd w:val="clear" w:color="auto" w:fill="auto"/>
            <w:noWrap/>
            <w:vAlign w:val="bottom"/>
            <w:hideMark/>
          </w:tcPr>
          <w:p w14:paraId="55988FA9" w14:textId="2694AC62"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93.5</w:t>
            </w:r>
            <w:r>
              <w:rPr>
                <w:rFonts w:ascii="Calibri" w:eastAsia="Times New Roman" w:hAnsi="Calibri" w:cs="Times New Roman"/>
                <w:color w:val="000000"/>
              </w:rPr>
              <w:t>%</w:t>
            </w:r>
          </w:p>
        </w:tc>
        <w:tc>
          <w:tcPr>
            <w:tcW w:w="1257" w:type="dxa"/>
            <w:shd w:val="clear" w:color="auto" w:fill="auto"/>
            <w:noWrap/>
            <w:vAlign w:val="bottom"/>
            <w:hideMark/>
          </w:tcPr>
          <w:p w14:paraId="58CC2B79" w14:textId="77777777" w:rsidR="001632E7" w:rsidRPr="001632E7" w:rsidRDefault="001632E7" w:rsidP="001632E7">
            <w:pPr>
              <w:spacing w:after="0" w:line="240" w:lineRule="auto"/>
              <w:rPr>
                <w:rFonts w:ascii="Calibri" w:eastAsia="Times New Roman" w:hAnsi="Calibri" w:cs="Times New Roman"/>
                <w:color w:val="000000"/>
              </w:rPr>
            </w:pPr>
          </w:p>
        </w:tc>
      </w:tr>
      <w:tr w:rsidR="002941F7" w:rsidRPr="001632E7" w14:paraId="2B4B8149" w14:textId="77777777" w:rsidTr="002941F7">
        <w:trPr>
          <w:trHeight w:val="288"/>
          <w:jc w:val="center"/>
        </w:trPr>
        <w:tc>
          <w:tcPr>
            <w:tcW w:w="1119" w:type="dxa"/>
            <w:shd w:val="clear" w:color="auto" w:fill="auto"/>
            <w:noWrap/>
            <w:vAlign w:val="bottom"/>
            <w:hideMark/>
          </w:tcPr>
          <w:p w14:paraId="17EC3396" w14:textId="639D6372" w:rsidR="001632E7" w:rsidRPr="001632E7" w:rsidRDefault="001632E7" w:rsidP="001632E7">
            <w:pPr>
              <w:spacing w:after="0" w:line="240" w:lineRule="auto"/>
              <w:rPr>
                <w:rFonts w:ascii="Calibri" w:eastAsia="Times New Roman" w:hAnsi="Calibri" w:cs="Times New Roman"/>
                <w:color w:val="000000"/>
              </w:rPr>
            </w:pPr>
            <w:r>
              <w:rPr>
                <w:rFonts w:ascii="Calibri" w:eastAsia="Times New Roman" w:hAnsi="Calibri" w:cs="Times New Roman"/>
                <w:color w:val="000000"/>
              </w:rPr>
              <w:t>Baseline</w:t>
            </w:r>
          </w:p>
        </w:tc>
        <w:tc>
          <w:tcPr>
            <w:tcW w:w="1418" w:type="dxa"/>
            <w:shd w:val="clear" w:color="auto" w:fill="auto"/>
            <w:noWrap/>
            <w:vAlign w:val="bottom"/>
            <w:hideMark/>
          </w:tcPr>
          <w:p w14:paraId="5B83BB30" w14:textId="17F82430"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99.7</w:t>
            </w:r>
            <w:r>
              <w:rPr>
                <w:rFonts w:ascii="Calibri" w:eastAsia="Times New Roman" w:hAnsi="Calibri" w:cs="Times New Roman"/>
                <w:color w:val="000000"/>
              </w:rPr>
              <w:t>%</w:t>
            </w:r>
          </w:p>
        </w:tc>
        <w:tc>
          <w:tcPr>
            <w:tcW w:w="1287" w:type="dxa"/>
            <w:shd w:val="clear" w:color="auto" w:fill="C5E0B3" w:themeFill="accent6" w:themeFillTint="66"/>
            <w:noWrap/>
            <w:vAlign w:val="bottom"/>
            <w:hideMark/>
          </w:tcPr>
          <w:p w14:paraId="67B0F508" w14:textId="403B739A"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98.7</w:t>
            </w:r>
            <w:r>
              <w:rPr>
                <w:rFonts w:ascii="Calibri" w:eastAsia="Times New Roman" w:hAnsi="Calibri" w:cs="Times New Roman"/>
                <w:color w:val="000000"/>
              </w:rPr>
              <w:t>%</w:t>
            </w:r>
          </w:p>
        </w:tc>
        <w:tc>
          <w:tcPr>
            <w:tcW w:w="1171" w:type="dxa"/>
            <w:shd w:val="clear" w:color="auto" w:fill="auto"/>
            <w:noWrap/>
            <w:vAlign w:val="bottom"/>
            <w:hideMark/>
          </w:tcPr>
          <w:p w14:paraId="0AB51085" w14:textId="43CEA101"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100</w:t>
            </w:r>
            <w:r>
              <w:rPr>
                <w:rFonts w:ascii="Calibri" w:eastAsia="Times New Roman" w:hAnsi="Calibri" w:cs="Times New Roman"/>
                <w:color w:val="000000"/>
              </w:rPr>
              <w:t>%</w:t>
            </w:r>
          </w:p>
        </w:tc>
        <w:tc>
          <w:tcPr>
            <w:tcW w:w="1377" w:type="dxa"/>
            <w:shd w:val="clear" w:color="auto" w:fill="auto"/>
            <w:noWrap/>
            <w:vAlign w:val="bottom"/>
            <w:hideMark/>
          </w:tcPr>
          <w:p w14:paraId="5F478546" w14:textId="271C1550"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95.7</w:t>
            </w:r>
            <w:r>
              <w:rPr>
                <w:rFonts w:ascii="Calibri" w:eastAsia="Times New Roman" w:hAnsi="Calibri" w:cs="Times New Roman"/>
                <w:color w:val="000000"/>
              </w:rPr>
              <w:t>%</w:t>
            </w:r>
          </w:p>
        </w:tc>
        <w:tc>
          <w:tcPr>
            <w:tcW w:w="1287" w:type="dxa"/>
            <w:shd w:val="clear" w:color="auto" w:fill="C5E0B3" w:themeFill="accent6" w:themeFillTint="66"/>
            <w:noWrap/>
            <w:vAlign w:val="bottom"/>
            <w:hideMark/>
          </w:tcPr>
          <w:p w14:paraId="55D0A8CB" w14:textId="30A5EFCA"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95.2</w:t>
            </w:r>
            <w:r>
              <w:rPr>
                <w:rFonts w:ascii="Calibri" w:eastAsia="Times New Roman" w:hAnsi="Calibri" w:cs="Times New Roman"/>
                <w:color w:val="000000"/>
              </w:rPr>
              <w:t>%</w:t>
            </w:r>
          </w:p>
        </w:tc>
        <w:tc>
          <w:tcPr>
            <w:tcW w:w="1257" w:type="dxa"/>
            <w:shd w:val="clear" w:color="auto" w:fill="auto"/>
            <w:noWrap/>
            <w:vAlign w:val="bottom"/>
            <w:hideMark/>
          </w:tcPr>
          <w:p w14:paraId="40E84FD5" w14:textId="690376D5" w:rsidR="001632E7" w:rsidRPr="001632E7" w:rsidRDefault="001632E7" w:rsidP="001632E7">
            <w:pPr>
              <w:spacing w:after="0" w:line="240" w:lineRule="auto"/>
              <w:rPr>
                <w:rFonts w:ascii="Calibri" w:eastAsia="Times New Roman" w:hAnsi="Calibri" w:cs="Times New Roman"/>
                <w:color w:val="000000"/>
              </w:rPr>
            </w:pPr>
            <w:r w:rsidRPr="001632E7">
              <w:rPr>
                <w:rFonts w:ascii="Calibri" w:eastAsia="Times New Roman" w:hAnsi="Calibri" w:cs="Times New Roman"/>
                <w:color w:val="000000"/>
              </w:rPr>
              <w:t>97.8</w:t>
            </w:r>
            <w:r>
              <w:rPr>
                <w:rFonts w:ascii="Calibri" w:eastAsia="Times New Roman" w:hAnsi="Calibri" w:cs="Times New Roman"/>
                <w:color w:val="000000"/>
              </w:rPr>
              <w:t>%</w:t>
            </w:r>
          </w:p>
        </w:tc>
      </w:tr>
    </w:tbl>
    <w:p w14:paraId="75EE3818" w14:textId="27422B15" w:rsidR="00690750" w:rsidRDefault="00690750" w:rsidP="002C19E9"/>
    <w:p w14:paraId="307B9BC6" w14:textId="6D1E01F6" w:rsidR="00513E9C" w:rsidRDefault="00513E9C" w:rsidP="002C19E9">
      <w:r>
        <w:t>In interesting phenomenon occurs when the amateur noise level switched from 10 to 30 and 50 percent. The ID3 algorithm chooses to ignore the noisy variables and build a robust model based on variables with less info gain level. This tree results with minimal FN as the baseline. For example, the mushrooms amateur baseline is 0.</w:t>
      </w:r>
    </w:p>
    <w:p w14:paraId="7FD523AC" w14:textId="3C78612C" w:rsidR="007B5AB3" w:rsidRDefault="007B5AB3" w:rsidP="007B5AB3">
      <w:r>
        <w:lastRenderedPageBreak/>
        <w:t>We can see that in both datasets, the amateur got better results when they chose to gamble on their unknown parameters. In all 3 cases, the results were better than the baseline, especially in terms of model accuracy.</w:t>
      </w:r>
    </w:p>
    <w:p w14:paraId="2EC686C1" w14:textId="5AC5F90D" w:rsidR="007B5AB3" w:rsidRDefault="007B5AB3" w:rsidP="007B5AB3">
      <w:r>
        <w:t xml:space="preserve">In </w:t>
      </w:r>
      <w:r w:rsidR="00513E9C">
        <w:t xml:space="preserve">the </w:t>
      </w:r>
      <w:r>
        <w:t xml:space="preserve">layman’s case, however, the models of 30 and 50 percent showed results worse than the layman’s baseline. So, the layman should </w:t>
      </w:r>
      <w:r w:rsidR="00751FFA">
        <w:t>rely</w:t>
      </w:r>
      <w:r>
        <w:t xml:space="preserve"> only on the knowledge in his/her hands unless their error rate is smaller than 10 percent on the amateur’s parameters and 30 percent on the experts.</w:t>
      </w:r>
    </w:p>
    <w:p w14:paraId="112C6AF7" w14:textId="77777777" w:rsidR="007B5AB3" w:rsidRDefault="007B5AB3" w:rsidP="007B5AB3">
      <w:r>
        <w:t>I think the results of the experiment are rather impressive, I believe my assumption before this experiment was that one should either “trust their gut” or base on their knowledge solely. But this experiment has proved that, to some extent, it is better to make an educated guess. In the future, I might be interested in testing this theory in other domains.</w:t>
      </w:r>
    </w:p>
    <w:p w14:paraId="2D91F07D" w14:textId="39611893" w:rsidR="002C19E9" w:rsidRDefault="000A5286" w:rsidP="007B5AB3">
      <w:pPr>
        <w:rPr>
          <w:color w:val="FF0000"/>
          <w:sz w:val="24"/>
          <w:szCs w:val="24"/>
          <w:rtl/>
        </w:rPr>
      </w:pPr>
      <w:r>
        <w:rPr>
          <w:color w:val="FF0000"/>
          <w:sz w:val="24"/>
          <w:szCs w:val="24"/>
        </w:rPr>
        <w:br w:type="page"/>
      </w:r>
    </w:p>
    <w:p w14:paraId="3D860782" w14:textId="77777777" w:rsidR="002C19E9" w:rsidRDefault="002C19E9" w:rsidP="001B0F5D">
      <w:pPr>
        <w:rPr>
          <w:color w:val="FF0000"/>
          <w:sz w:val="24"/>
          <w:szCs w:val="24"/>
          <w:rtl/>
        </w:rPr>
      </w:pPr>
    </w:p>
    <w:p w14:paraId="160FB72D" w14:textId="04B3D422" w:rsidR="00F37DB6" w:rsidRDefault="00F37DB6" w:rsidP="00965C97">
      <w:pPr>
        <w:pStyle w:val="1"/>
        <w:numPr>
          <w:ilvl w:val="0"/>
          <w:numId w:val="13"/>
        </w:numPr>
      </w:pPr>
      <w:bookmarkStart w:id="28" w:name="_Toc36928987"/>
      <w:r>
        <w:t xml:space="preserve">Appendix </w:t>
      </w:r>
      <w:r w:rsidR="009B677D">
        <w:rPr>
          <w:rFonts w:hint="cs"/>
          <w:rtl/>
        </w:rPr>
        <w:t>1</w:t>
      </w:r>
      <w:r>
        <w:t xml:space="preserve"> – Mushrooms Parameters List</w:t>
      </w:r>
      <w:bookmarkEnd w:id="28"/>
    </w:p>
    <w:p w14:paraId="5EE3BC25" w14:textId="77777777" w:rsidR="00055B20" w:rsidRPr="00055B20" w:rsidRDefault="00055B20" w:rsidP="00055B20"/>
    <w:p w14:paraId="79CF414B" w14:textId="77777777" w:rsidR="00055B20" w:rsidRDefault="00055B20" w:rsidP="00055B20">
      <w:r>
        <w:t>1. cap-shape: bell=b, conical=c, convex=x, flat=f, knobbed=k, sunken=s</w:t>
      </w:r>
    </w:p>
    <w:p w14:paraId="1F08C88B" w14:textId="77777777" w:rsidR="00055B20" w:rsidRDefault="00055B20" w:rsidP="00055B20">
      <w:r>
        <w:t>2. cap-surface: fibrous=f, grooves=g ,scaly=y ,smooth=s</w:t>
      </w:r>
    </w:p>
    <w:p w14:paraId="2F023E5C" w14:textId="77777777" w:rsidR="00055B20" w:rsidRDefault="00055B20" w:rsidP="00055B20">
      <w:r>
        <w:t>3. cap-color: brown=n, buff=b, cinnamon=c, gray=g, green=r, pink=p, purple=u, red=e, white=w, yellow=y</w:t>
      </w:r>
    </w:p>
    <w:p w14:paraId="041F1C4D" w14:textId="77777777" w:rsidR="00055B20" w:rsidRDefault="00055B20" w:rsidP="00055B20">
      <w:r>
        <w:t>4. bruises: bruises=t, no=f</w:t>
      </w:r>
    </w:p>
    <w:p w14:paraId="388D7763" w14:textId="77777777" w:rsidR="00055B20" w:rsidRDefault="00055B20" w:rsidP="00055B20">
      <w:r>
        <w:t>5. odor: almond=a, anise=l ,creosote=c ,fishy=y ,foul=f, musty=m, none=n, pungent=p, spicy=s</w:t>
      </w:r>
    </w:p>
    <w:p w14:paraId="2629DA65" w14:textId="77777777" w:rsidR="00055B20" w:rsidRDefault="00055B20" w:rsidP="00055B20">
      <w:r>
        <w:t>6. gill-attachment: attached=a, descending=d, free=f, notched=n</w:t>
      </w:r>
    </w:p>
    <w:p w14:paraId="2EAC2ED5" w14:textId="77777777" w:rsidR="00055B20" w:rsidRDefault="00055B20" w:rsidP="00055B20">
      <w:r>
        <w:t>7. gill-spacing: close=c, crowded=w, distant=d</w:t>
      </w:r>
    </w:p>
    <w:p w14:paraId="1E8D6890" w14:textId="77777777" w:rsidR="00055B20" w:rsidRDefault="00055B20" w:rsidP="00055B20">
      <w:r>
        <w:t>8. gill-size: broad=b, narrow=n</w:t>
      </w:r>
    </w:p>
    <w:p w14:paraId="31F12538" w14:textId="77777777" w:rsidR="00055B20" w:rsidRDefault="00055B20" w:rsidP="00055B20">
      <w:r>
        <w:t>9. gill-color: black=k, brown=n, buff=b, chocolate=h, gray=g, green=r, orange=o, pink=p, purple=u ,red=e , white=w, yellow=y</w:t>
      </w:r>
    </w:p>
    <w:p w14:paraId="0B2DA512" w14:textId="77777777" w:rsidR="00055B20" w:rsidRDefault="00055B20" w:rsidP="00055B20">
      <w:r>
        <w:t>10. stalk-shape: enlarging=e, tapering=t</w:t>
      </w:r>
    </w:p>
    <w:p w14:paraId="71226134" w14:textId="77777777" w:rsidR="00055B20" w:rsidRDefault="00055B20" w:rsidP="00055B20">
      <w:r>
        <w:t>11. stalk-root: bulbous=b, club=c, cup=u, equal=e, rhizomorphs=z, rooted=r, missing=?</w:t>
      </w:r>
    </w:p>
    <w:p w14:paraId="4EF7F489" w14:textId="77777777" w:rsidR="00055B20" w:rsidRDefault="00055B20" w:rsidP="00055B20">
      <w:r>
        <w:t>12. stalk-surface-above-ring: fibrous=f, scaly=y, silky=k, smooth=s</w:t>
      </w:r>
    </w:p>
    <w:p w14:paraId="196D144C" w14:textId="77777777" w:rsidR="00055B20" w:rsidRDefault="00055B20" w:rsidP="00055B20">
      <w:r>
        <w:t>13. stalk-surface-below-ring: fibrous=f, scaly=y, silky=k, smooth=s</w:t>
      </w:r>
    </w:p>
    <w:p w14:paraId="08B06A00" w14:textId="77777777" w:rsidR="00055B20" w:rsidRDefault="00055B20" w:rsidP="00055B20">
      <w:r>
        <w:t>14. stalk-color-above-ring: brown=n, buff=b ,cinnamon=c ,gray=g ,orange=o, pink=p, red=e, white=w, yellow=y</w:t>
      </w:r>
    </w:p>
    <w:p w14:paraId="72DF32ED" w14:textId="77777777" w:rsidR="00055B20" w:rsidRDefault="00055B20" w:rsidP="00055B20">
      <w:r>
        <w:t>15. stalk-color-below-ring: brown=n, buff=b, cinnamon=c, gray=g, orange=o, pink=p, red=e, white=w, yellow=y</w:t>
      </w:r>
    </w:p>
    <w:p w14:paraId="77B19F63" w14:textId="77777777" w:rsidR="00055B20" w:rsidRDefault="00055B20" w:rsidP="00055B20">
      <w:r>
        <w:t>16. veil-type: partial=p ,universal=u</w:t>
      </w:r>
    </w:p>
    <w:p w14:paraId="743C8B61" w14:textId="77777777" w:rsidR="00055B20" w:rsidRDefault="00055B20" w:rsidP="00055B20">
      <w:r>
        <w:t>17. veil-color: brown=n, orange=o ,white=w ,yellow=y</w:t>
      </w:r>
    </w:p>
    <w:p w14:paraId="51BBF02A" w14:textId="77777777" w:rsidR="00055B20" w:rsidRDefault="00055B20" w:rsidP="00055B20">
      <w:r>
        <w:t>18. ring-number: none=n, one=o, two=t</w:t>
      </w:r>
    </w:p>
    <w:p w14:paraId="31F952B3" w14:textId="77777777" w:rsidR="00055B20" w:rsidRDefault="00055B20" w:rsidP="00055B20">
      <w:r>
        <w:t>19. ring-type: cobwebby=c, evanescent=e, flaring=f, large=l, none=n, pendant=p, sheathing=s, zone=z</w:t>
      </w:r>
    </w:p>
    <w:p w14:paraId="44E675E4" w14:textId="77777777" w:rsidR="00055B20" w:rsidRDefault="00055B20" w:rsidP="00055B20">
      <w:r>
        <w:t>20. spore-print-color: black=k, brown=n, buff=b, chocolate=h, green=r, orange=o, purple=u, white=w, yellow=y</w:t>
      </w:r>
    </w:p>
    <w:p w14:paraId="58459600" w14:textId="77777777" w:rsidR="00055B20" w:rsidRDefault="00055B20" w:rsidP="00055B20">
      <w:r>
        <w:t>21. population: abundant=a, clustered=c, numerous=n, scattered=s, several=v, solitary=y</w:t>
      </w:r>
    </w:p>
    <w:p w14:paraId="0098669B" w14:textId="77777777" w:rsidR="00055B20" w:rsidRDefault="00055B20" w:rsidP="00055B20">
      <w:r>
        <w:t>22. habitat: grasses=g, leaves=l, meadows=m, paths=p, urban=u, waste=w, woods=d</w:t>
      </w:r>
    </w:p>
    <w:p w14:paraId="04E5AA9F" w14:textId="590DF7D2" w:rsidR="00055B20" w:rsidRDefault="00055B20" w:rsidP="00055B20"/>
    <w:p w14:paraId="07E9118D" w14:textId="77777777" w:rsidR="000A5286" w:rsidRPr="00055B20" w:rsidRDefault="000A5286" w:rsidP="00055B20"/>
    <w:p w14:paraId="35D442D8" w14:textId="2B15195C" w:rsidR="00F37DB6" w:rsidRDefault="00F37DB6" w:rsidP="00F37DB6"/>
    <w:tbl>
      <w:tblPr>
        <w:tblStyle w:val="a5"/>
        <w:tblW w:w="10915" w:type="dxa"/>
        <w:tblInd w:w="-572" w:type="dxa"/>
        <w:tblLook w:val="04A0" w:firstRow="1" w:lastRow="0" w:firstColumn="1" w:lastColumn="0" w:noHBand="0" w:noVBand="1"/>
      </w:tblPr>
      <w:tblGrid>
        <w:gridCol w:w="530"/>
        <w:gridCol w:w="1258"/>
        <w:gridCol w:w="9260"/>
      </w:tblGrid>
      <w:tr w:rsidR="007679D3" w14:paraId="7C9209CE" w14:textId="32F33004" w:rsidTr="007679D3">
        <w:tc>
          <w:tcPr>
            <w:tcW w:w="549" w:type="dxa"/>
          </w:tcPr>
          <w:p w14:paraId="060FA863" w14:textId="77777777" w:rsidR="007679D3" w:rsidRDefault="007679D3" w:rsidP="00AE7C9E">
            <w:r>
              <w:t>No.</w:t>
            </w:r>
          </w:p>
        </w:tc>
        <w:tc>
          <w:tcPr>
            <w:tcW w:w="1918" w:type="dxa"/>
          </w:tcPr>
          <w:p w14:paraId="21BB9F01" w14:textId="77777777" w:rsidR="007679D3" w:rsidRDefault="007679D3" w:rsidP="00AE7C9E">
            <w:r>
              <w:t>Name</w:t>
            </w:r>
          </w:p>
        </w:tc>
        <w:tc>
          <w:tcPr>
            <w:tcW w:w="8448" w:type="dxa"/>
          </w:tcPr>
          <w:p w14:paraId="35CFB651" w14:textId="54048150" w:rsidR="007679D3" w:rsidRDefault="007679D3" w:rsidP="00AE7C9E">
            <w:r>
              <w:t>Details</w:t>
            </w:r>
          </w:p>
        </w:tc>
      </w:tr>
      <w:tr w:rsidR="007679D3" w14:paraId="6CF75220" w14:textId="46C164B3" w:rsidTr="007679D3">
        <w:tc>
          <w:tcPr>
            <w:tcW w:w="549" w:type="dxa"/>
          </w:tcPr>
          <w:p w14:paraId="098F0F83" w14:textId="77777777" w:rsidR="007679D3" w:rsidRDefault="007679D3" w:rsidP="00AE7C9E">
            <w:r>
              <w:t>1</w:t>
            </w:r>
          </w:p>
        </w:tc>
        <w:tc>
          <w:tcPr>
            <w:tcW w:w="1918" w:type="dxa"/>
          </w:tcPr>
          <w:p w14:paraId="5052C8D0" w14:textId="77777777" w:rsidR="007679D3" w:rsidRDefault="007679D3" w:rsidP="00AE7C9E">
            <w:r>
              <w:t>cap-shape</w:t>
            </w:r>
          </w:p>
        </w:tc>
        <w:tc>
          <w:tcPr>
            <w:tcW w:w="8448" w:type="dxa"/>
          </w:tcPr>
          <w:p w14:paraId="54E007BE" w14:textId="7A6D77AD" w:rsidR="007679D3" w:rsidRDefault="007679D3" w:rsidP="007679D3">
            <w:r>
              <w:rPr>
                <w:noProof/>
              </w:rPr>
              <w:drawing>
                <wp:anchor distT="0" distB="0" distL="114300" distR="114300" simplePos="0" relativeHeight="251671552" behindDoc="0" locked="0" layoutInCell="1" allowOverlap="1" wp14:anchorId="7EF4CE45" wp14:editId="2D48E55B">
                  <wp:simplePos x="0" y="0"/>
                  <wp:positionH relativeFrom="column">
                    <wp:posOffset>248285</wp:posOffset>
                  </wp:positionH>
                  <wp:positionV relativeFrom="paragraph">
                    <wp:posOffset>68580</wp:posOffset>
                  </wp:positionV>
                  <wp:extent cx="4416425" cy="1432560"/>
                  <wp:effectExtent l="0" t="0" r="3175" b="0"/>
                  <wp:wrapSquare wrapText="bothSides"/>
                  <wp:docPr id="24" name="תמונה 24" descr="Mus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hroo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5803" b="20012"/>
                          <a:stretch/>
                        </pic:blipFill>
                        <pic:spPr bwMode="auto">
                          <a:xfrm>
                            <a:off x="0" y="0"/>
                            <a:ext cx="4416425"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014A5" w14:textId="77777777" w:rsidR="007679D3" w:rsidRDefault="007679D3" w:rsidP="00AE7C9E"/>
          <w:p w14:paraId="04043048" w14:textId="77777777" w:rsidR="007679D3" w:rsidRDefault="007679D3" w:rsidP="00AE7C9E"/>
          <w:p w14:paraId="007074F2" w14:textId="77777777" w:rsidR="007679D3" w:rsidRDefault="007679D3" w:rsidP="00AE7C9E"/>
          <w:p w14:paraId="2BEBAC94" w14:textId="77777777" w:rsidR="007679D3" w:rsidRDefault="007679D3" w:rsidP="00AE7C9E"/>
          <w:p w14:paraId="75E83A42" w14:textId="77777777" w:rsidR="007679D3" w:rsidRDefault="007679D3" w:rsidP="00AE7C9E"/>
          <w:p w14:paraId="20818135" w14:textId="77777777" w:rsidR="007679D3" w:rsidRDefault="007679D3" w:rsidP="00AE7C9E"/>
          <w:p w14:paraId="64DCFE3B" w14:textId="77777777" w:rsidR="007679D3" w:rsidRDefault="007679D3" w:rsidP="00AE7C9E"/>
          <w:p w14:paraId="079B0F56" w14:textId="77777777" w:rsidR="007679D3" w:rsidRDefault="007679D3" w:rsidP="00AE7C9E"/>
          <w:p w14:paraId="621C99F0" w14:textId="77777777" w:rsidR="007679D3" w:rsidRDefault="007679D3" w:rsidP="00AE7C9E"/>
          <w:p w14:paraId="0AD96272" w14:textId="759B29CF" w:rsidR="007679D3" w:rsidRDefault="00D814F5" w:rsidP="00AE7C9E">
            <w:r>
              <w:t>The Mushroom head shape, not the easiest to recognize since sometimes differences between variations is very small.(for example convex and bell-shaped).</w:t>
            </w:r>
          </w:p>
          <w:p w14:paraId="0267C31B" w14:textId="77777777" w:rsidR="007679D3" w:rsidRDefault="007679D3" w:rsidP="00AE7C9E"/>
          <w:p w14:paraId="12EEC48F" w14:textId="50A26E21" w:rsidR="007679D3" w:rsidRDefault="007679D3" w:rsidP="00AE7C9E"/>
        </w:tc>
      </w:tr>
      <w:tr w:rsidR="007679D3" w14:paraId="6EA7B73B" w14:textId="4A3BB3CE" w:rsidTr="007679D3">
        <w:tc>
          <w:tcPr>
            <w:tcW w:w="549" w:type="dxa"/>
          </w:tcPr>
          <w:p w14:paraId="67168DF5" w14:textId="77777777" w:rsidR="007679D3" w:rsidRDefault="007679D3" w:rsidP="00AE7C9E">
            <w:r>
              <w:t>2</w:t>
            </w:r>
          </w:p>
        </w:tc>
        <w:tc>
          <w:tcPr>
            <w:tcW w:w="1918" w:type="dxa"/>
          </w:tcPr>
          <w:p w14:paraId="6750E56A" w14:textId="77777777" w:rsidR="007679D3" w:rsidRDefault="007679D3" w:rsidP="00AE7C9E">
            <w:r>
              <w:t>cap-surface</w:t>
            </w:r>
          </w:p>
        </w:tc>
        <w:tc>
          <w:tcPr>
            <w:tcW w:w="8448" w:type="dxa"/>
          </w:tcPr>
          <w:p w14:paraId="495ED8A1" w14:textId="42947F03" w:rsidR="00147979" w:rsidRDefault="00147979" w:rsidP="00AE7C9E">
            <w:r>
              <w:rPr>
                <w:noProof/>
              </w:rPr>
              <w:drawing>
                <wp:anchor distT="0" distB="0" distL="114300" distR="114300" simplePos="0" relativeHeight="251672576" behindDoc="0" locked="0" layoutInCell="1" allowOverlap="1" wp14:anchorId="6C87BEB4" wp14:editId="609397B8">
                  <wp:simplePos x="0" y="0"/>
                  <wp:positionH relativeFrom="column">
                    <wp:posOffset>12700</wp:posOffset>
                  </wp:positionH>
                  <wp:positionV relativeFrom="paragraph">
                    <wp:posOffset>180975</wp:posOffset>
                  </wp:positionV>
                  <wp:extent cx="5052060" cy="906780"/>
                  <wp:effectExtent l="0" t="0" r="0" b="762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2060" cy="90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A54C6" w14:textId="092D406E" w:rsidR="00147979" w:rsidRDefault="00147979" w:rsidP="00AE7C9E"/>
          <w:p w14:paraId="280D5FDA" w14:textId="24230843" w:rsidR="00147979" w:rsidRDefault="00147979" w:rsidP="00AE7C9E"/>
          <w:p w14:paraId="6F00B28D" w14:textId="08CEBE9E" w:rsidR="00147979" w:rsidRDefault="00147979" w:rsidP="00AE7C9E"/>
          <w:p w14:paraId="7E735C61" w14:textId="2AAC0327" w:rsidR="00147979" w:rsidRDefault="00147979" w:rsidP="00AE7C9E"/>
          <w:p w14:paraId="2401CA35" w14:textId="4058DC32" w:rsidR="00147979" w:rsidRDefault="00147979" w:rsidP="00AE7C9E"/>
          <w:p w14:paraId="2C04525A" w14:textId="4ACF54A8" w:rsidR="00D814F5" w:rsidRDefault="00D814F5" w:rsidP="00AE7C9E"/>
          <w:p w14:paraId="16C37DC8" w14:textId="4E29794E" w:rsidR="007679D3" w:rsidRDefault="00D814F5" w:rsidP="00AE7C9E">
            <w:r>
              <w:t>The surface of the cap, quite difficult to determine. Differences between types can be very small(for example velvety and hairy)</w:t>
            </w:r>
          </w:p>
          <w:p w14:paraId="257E058D" w14:textId="0EEF8B66" w:rsidR="00D814F5" w:rsidRDefault="00D814F5" w:rsidP="00AE7C9E"/>
        </w:tc>
      </w:tr>
      <w:tr w:rsidR="007679D3" w14:paraId="51C2772E" w14:textId="632241B4" w:rsidTr="007679D3">
        <w:tc>
          <w:tcPr>
            <w:tcW w:w="549" w:type="dxa"/>
          </w:tcPr>
          <w:p w14:paraId="332D3770" w14:textId="77777777" w:rsidR="007679D3" w:rsidRDefault="007679D3" w:rsidP="00AE7C9E">
            <w:r>
              <w:t>3</w:t>
            </w:r>
          </w:p>
        </w:tc>
        <w:tc>
          <w:tcPr>
            <w:tcW w:w="1918" w:type="dxa"/>
          </w:tcPr>
          <w:p w14:paraId="68B497D4" w14:textId="77777777" w:rsidR="007679D3" w:rsidRDefault="007679D3" w:rsidP="00AE7C9E">
            <w:r>
              <w:t>cap-color</w:t>
            </w:r>
          </w:p>
        </w:tc>
        <w:tc>
          <w:tcPr>
            <w:tcW w:w="8448" w:type="dxa"/>
          </w:tcPr>
          <w:p w14:paraId="0C9A01E1" w14:textId="776C84DE" w:rsidR="00147979" w:rsidRDefault="00147979" w:rsidP="00AE7C9E">
            <w:r>
              <w:rPr>
                <w:noProof/>
              </w:rPr>
              <w:drawing>
                <wp:anchor distT="0" distB="0" distL="114300" distR="114300" simplePos="0" relativeHeight="251674624" behindDoc="0" locked="0" layoutInCell="1" allowOverlap="1" wp14:anchorId="0B530E13" wp14:editId="19304882">
                  <wp:simplePos x="0" y="0"/>
                  <wp:positionH relativeFrom="column">
                    <wp:posOffset>-17780</wp:posOffset>
                  </wp:positionH>
                  <wp:positionV relativeFrom="paragraph">
                    <wp:posOffset>20955</wp:posOffset>
                  </wp:positionV>
                  <wp:extent cx="3214312" cy="2979420"/>
                  <wp:effectExtent l="0" t="0" r="5715" b="0"/>
                  <wp:wrapSquare wrapText="bothSides"/>
                  <wp:docPr id="27" name="תמונה 27" descr="Cartoon color poisonous and edible mushrooms set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toon color poisonous and edible mushrooms set Vector Imag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4175"/>
                          <a:stretch/>
                        </pic:blipFill>
                        <pic:spPr bwMode="auto">
                          <a:xfrm>
                            <a:off x="0" y="0"/>
                            <a:ext cx="3214312" cy="297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30CF81" w14:textId="308C8FF2" w:rsidR="00147979" w:rsidRDefault="00147979" w:rsidP="00AE7C9E"/>
          <w:p w14:paraId="4416D973" w14:textId="4C791FEE" w:rsidR="00147979" w:rsidRDefault="00AD25BD" w:rsidP="00AE7C9E">
            <w:r>
              <w:rPr>
                <w:noProof/>
              </w:rPr>
              <w:drawing>
                <wp:anchor distT="0" distB="0" distL="114300" distR="114300" simplePos="0" relativeHeight="251678720" behindDoc="0" locked="0" layoutInCell="1" allowOverlap="1" wp14:anchorId="79DC2EFB" wp14:editId="6C5A74D2">
                  <wp:simplePos x="0" y="0"/>
                  <wp:positionH relativeFrom="column">
                    <wp:posOffset>3457575</wp:posOffset>
                  </wp:positionH>
                  <wp:positionV relativeFrom="paragraph">
                    <wp:posOffset>280670</wp:posOffset>
                  </wp:positionV>
                  <wp:extent cx="2034540" cy="1525905"/>
                  <wp:effectExtent l="0" t="0" r="3810" b="0"/>
                  <wp:wrapSquare wrapText="bothSides"/>
                  <wp:docPr id="34" name="תמונה 34" descr="Russul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ussula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4540" cy="1525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82B08" w14:textId="0EB62E00" w:rsidR="00147979" w:rsidRDefault="00147979" w:rsidP="00AE7C9E"/>
          <w:p w14:paraId="35B92095" w14:textId="5FB9486F" w:rsidR="007679D3" w:rsidRDefault="007679D3" w:rsidP="00AE7C9E"/>
          <w:p w14:paraId="34486A8A" w14:textId="532DE9BC" w:rsidR="00147979" w:rsidRDefault="00147979" w:rsidP="00AE7C9E"/>
          <w:p w14:paraId="0AC958A6" w14:textId="56F6932E" w:rsidR="00147979" w:rsidRDefault="00147979" w:rsidP="00AE7C9E"/>
          <w:p w14:paraId="51720C2C" w14:textId="51D0E918" w:rsidR="00147979" w:rsidRDefault="00147979" w:rsidP="00AE7C9E"/>
          <w:p w14:paraId="6F6F520B" w14:textId="77777777" w:rsidR="00147979" w:rsidRDefault="00147979" w:rsidP="00AE7C9E"/>
          <w:p w14:paraId="75FC7D4B" w14:textId="0188EDB9" w:rsidR="00147979" w:rsidRDefault="00D814F5" w:rsidP="00AE7C9E">
            <w:r>
              <w:t>Cap color – easy to recognize since colors are universal and differ from each other.</w:t>
            </w:r>
          </w:p>
          <w:p w14:paraId="566DEA65" w14:textId="35A32ACB" w:rsidR="00147979" w:rsidRDefault="00147979" w:rsidP="00AE7C9E"/>
          <w:p w14:paraId="33AB7A1D" w14:textId="77777777" w:rsidR="00147979" w:rsidRDefault="00147979" w:rsidP="00AE7C9E"/>
          <w:p w14:paraId="73319F8A" w14:textId="3CC502B4" w:rsidR="00147979" w:rsidRDefault="00147979" w:rsidP="00AE7C9E"/>
        </w:tc>
      </w:tr>
      <w:tr w:rsidR="007679D3" w14:paraId="09BA5EF9" w14:textId="03FD33DD" w:rsidTr="007679D3">
        <w:tc>
          <w:tcPr>
            <w:tcW w:w="549" w:type="dxa"/>
          </w:tcPr>
          <w:p w14:paraId="2C62F7E7" w14:textId="77777777" w:rsidR="007679D3" w:rsidRDefault="007679D3" w:rsidP="00AE7C9E">
            <w:r>
              <w:lastRenderedPageBreak/>
              <w:t>4</w:t>
            </w:r>
          </w:p>
        </w:tc>
        <w:tc>
          <w:tcPr>
            <w:tcW w:w="1918" w:type="dxa"/>
          </w:tcPr>
          <w:p w14:paraId="6BCD2ABD" w14:textId="77777777" w:rsidR="007679D3" w:rsidRDefault="007679D3" w:rsidP="00AE7C9E">
            <w:pPr>
              <w:rPr>
                <w:rtl/>
              </w:rPr>
            </w:pPr>
            <w:r>
              <w:t>bruises</w:t>
            </w:r>
          </w:p>
        </w:tc>
        <w:tc>
          <w:tcPr>
            <w:tcW w:w="8448" w:type="dxa"/>
          </w:tcPr>
          <w:p w14:paraId="2D3667DD" w14:textId="77777777" w:rsidR="007679D3" w:rsidRDefault="006E031F" w:rsidP="00AE7C9E">
            <w:pPr>
              <w:rPr>
                <w:noProof/>
              </w:rPr>
            </w:pPr>
            <w:r>
              <w:rPr>
                <w:noProof/>
              </w:rPr>
              <w:drawing>
                <wp:anchor distT="0" distB="0" distL="114300" distR="114300" simplePos="0" relativeHeight="251705344" behindDoc="0" locked="0" layoutInCell="1" allowOverlap="1" wp14:anchorId="1FEA9CDB" wp14:editId="65409512">
                  <wp:simplePos x="0" y="0"/>
                  <wp:positionH relativeFrom="column">
                    <wp:posOffset>71755</wp:posOffset>
                  </wp:positionH>
                  <wp:positionV relativeFrom="paragraph">
                    <wp:posOffset>129540</wp:posOffset>
                  </wp:positionV>
                  <wp:extent cx="1836420" cy="1223645"/>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6420"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979">
              <w:rPr>
                <w:noProof/>
              </w:rPr>
              <mc:AlternateContent>
                <mc:Choice Requires="wps">
                  <w:drawing>
                    <wp:inline distT="0" distB="0" distL="0" distR="0" wp14:anchorId="3D73AD9E" wp14:editId="79A3CC3F">
                      <wp:extent cx="304800" cy="304800"/>
                      <wp:effectExtent l="0" t="0" r="0" b="0"/>
                      <wp:docPr id="29" name="מלבן 29" descr="Lactarius indigo - identifying mushrooms through blee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7DFC5" id="מלבן 29" o:spid="_x0000_s1026" alt="Lactarius indigo - identifying mushrooms through bleed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LNagLEeAgAABwQAAA4AAAAAAAAAAAAAAAAALgIAAGRycy9lMm9Eb2MueG1sUEsBAi0AFAAG&#10;AAgAAAAhAEyg6SzYAAAAAwEAAA8AAAAAAAAAAAAAAAAAeAQAAGRycy9kb3ducmV2LnhtbFBLBQYA&#10;AAAABAAEAPMAAAB9BQAAAAA=&#10;" filled="f" stroked="f">
                      <o:lock v:ext="edit" aspectratio="t"/>
                      <w10:anchorlock/>
                    </v:rect>
                  </w:pict>
                </mc:Fallback>
              </mc:AlternateContent>
            </w:r>
            <w:r w:rsidR="00147979">
              <w:rPr>
                <w:noProof/>
              </w:rPr>
              <w:t xml:space="preserve"> </w:t>
            </w:r>
          </w:p>
          <w:p w14:paraId="02083B3F" w14:textId="77777777" w:rsidR="006E031F" w:rsidRDefault="006E031F" w:rsidP="00AE7C9E">
            <w:pPr>
              <w:rPr>
                <w:noProof/>
              </w:rPr>
            </w:pPr>
          </w:p>
          <w:p w14:paraId="6C410B6E" w14:textId="77777777" w:rsidR="006E031F" w:rsidRDefault="006E031F" w:rsidP="00AE7C9E">
            <w:pPr>
              <w:rPr>
                <w:noProof/>
              </w:rPr>
            </w:pPr>
          </w:p>
          <w:p w14:paraId="0EB80821" w14:textId="29D6E12A" w:rsidR="006E031F" w:rsidRDefault="00D814F5" w:rsidP="00AE7C9E">
            <w:pPr>
              <w:rPr>
                <w:noProof/>
              </w:rPr>
            </w:pPr>
            <w:r>
              <w:rPr>
                <w:noProof/>
              </w:rPr>
              <w:t xml:space="preserve"> Determines wether the mushroom changes color when cut. Can be relatively difficult to determine.</w:t>
            </w:r>
          </w:p>
          <w:p w14:paraId="731E4364" w14:textId="77777777" w:rsidR="006E031F" w:rsidRDefault="006E031F" w:rsidP="00AE7C9E">
            <w:pPr>
              <w:rPr>
                <w:noProof/>
              </w:rPr>
            </w:pPr>
          </w:p>
          <w:p w14:paraId="52498199" w14:textId="77777777" w:rsidR="006E031F" w:rsidRDefault="006E031F" w:rsidP="00AE7C9E">
            <w:pPr>
              <w:rPr>
                <w:noProof/>
              </w:rPr>
            </w:pPr>
          </w:p>
          <w:p w14:paraId="6856F559" w14:textId="77777777" w:rsidR="006E031F" w:rsidRDefault="006E031F" w:rsidP="00AE7C9E">
            <w:pPr>
              <w:rPr>
                <w:noProof/>
              </w:rPr>
            </w:pPr>
          </w:p>
          <w:p w14:paraId="4556432F" w14:textId="77777777" w:rsidR="006E031F" w:rsidRDefault="006E031F" w:rsidP="00AE7C9E">
            <w:pPr>
              <w:rPr>
                <w:noProof/>
              </w:rPr>
            </w:pPr>
          </w:p>
          <w:p w14:paraId="38ED7BFD" w14:textId="6B0F4EFD" w:rsidR="006E031F" w:rsidRDefault="006E031F" w:rsidP="00AE7C9E"/>
        </w:tc>
      </w:tr>
      <w:tr w:rsidR="007679D3" w14:paraId="77D92408" w14:textId="6593BF26" w:rsidTr="007679D3">
        <w:tc>
          <w:tcPr>
            <w:tcW w:w="549" w:type="dxa"/>
          </w:tcPr>
          <w:p w14:paraId="4DDA2390" w14:textId="77777777" w:rsidR="007679D3" w:rsidRDefault="007679D3" w:rsidP="00AE7C9E">
            <w:r>
              <w:t>5</w:t>
            </w:r>
          </w:p>
        </w:tc>
        <w:tc>
          <w:tcPr>
            <w:tcW w:w="1918" w:type="dxa"/>
          </w:tcPr>
          <w:p w14:paraId="4493327D" w14:textId="77777777" w:rsidR="007679D3" w:rsidRDefault="007679D3" w:rsidP="00AE7C9E">
            <w:r w:rsidRPr="00E248A1">
              <w:t>odor</w:t>
            </w:r>
          </w:p>
        </w:tc>
        <w:tc>
          <w:tcPr>
            <w:tcW w:w="8448" w:type="dxa"/>
          </w:tcPr>
          <w:p w14:paraId="03CC422A" w14:textId="3388E28C" w:rsidR="007679D3" w:rsidRDefault="006E031F" w:rsidP="00AE7C9E">
            <w:r>
              <w:rPr>
                <w:noProof/>
              </w:rPr>
              <w:drawing>
                <wp:inline distT="0" distB="0" distL="0" distR="0" wp14:anchorId="17DC77AE" wp14:editId="1BDF7EA1">
                  <wp:extent cx="1744980" cy="1150620"/>
                  <wp:effectExtent l="0" t="0" r="7620" b="0"/>
                  <wp:docPr id="2" name="תמונה 2" descr="The health benefits of almonds at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alth benefits of almonds at ris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44980" cy="1150620"/>
                          </a:xfrm>
                          <a:prstGeom prst="rect">
                            <a:avLst/>
                          </a:prstGeom>
                          <a:noFill/>
                          <a:ln>
                            <a:noFill/>
                          </a:ln>
                        </pic:spPr>
                      </pic:pic>
                    </a:graphicData>
                  </a:graphic>
                </wp:inline>
              </w:drawing>
            </w:r>
            <w:r>
              <w:t xml:space="preserve"> </w:t>
            </w:r>
            <w:r>
              <w:rPr>
                <w:noProof/>
              </w:rPr>
              <w:drawing>
                <wp:inline distT="0" distB="0" distL="0" distR="0" wp14:anchorId="10311241" wp14:editId="6809B623">
                  <wp:extent cx="2362200" cy="1577340"/>
                  <wp:effectExtent l="0" t="0" r="0" b="381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2200" cy="1577340"/>
                          </a:xfrm>
                          <a:prstGeom prst="rect">
                            <a:avLst/>
                          </a:prstGeom>
                          <a:noFill/>
                          <a:ln>
                            <a:noFill/>
                          </a:ln>
                        </pic:spPr>
                      </pic:pic>
                    </a:graphicData>
                  </a:graphic>
                </wp:inline>
              </w:drawing>
            </w:r>
          </w:p>
          <w:p w14:paraId="2567E9FB" w14:textId="77777777" w:rsidR="00D814F5" w:rsidRDefault="00D814F5" w:rsidP="00AE7C9E"/>
          <w:p w14:paraId="26BAA16A" w14:textId="58B52923" w:rsidR="006E031F" w:rsidRDefault="00D814F5" w:rsidP="00AE7C9E">
            <w:r>
              <w:t xml:space="preserve">Mushroom smell. Can be very difficult to determine, sense of smell can be sometimes subjective. </w:t>
            </w:r>
          </w:p>
          <w:p w14:paraId="5E04C3D1" w14:textId="6E615304" w:rsidR="006E031F" w:rsidRDefault="006E031F" w:rsidP="00AE7C9E"/>
        </w:tc>
      </w:tr>
      <w:tr w:rsidR="007679D3" w14:paraId="3E9EC854" w14:textId="08A774AF" w:rsidTr="007679D3">
        <w:tc>
          <w:tcPr>
            <w:tcW w:w="549" w:type="dxa"/>
          </w:tcPr>
          <w:p w14:paraId="60483174" w14:textId="77777777" w:rsidR="007679D3" w:rsidRDefault="007679D3" w:rsidP="00AE7C9E">
            <w:r>
              <w:t>6</w:t>
            </w:r>
          </w:p>
        </w:tc>
        <w:tc>
          <w:tcPr>
            <w:tcW w:w="1918" w:type="dxa"/>
          </w:tcPr>
          <w:p w14:paraId="4C9E145E" w14:textId="77777777" w:rsidR="007679D3" w:rsidRDefault="007679D3" w:rsidP="00AE7C9E">
            <w:r w:rsidRPr="00E248A1">
              <w:t>gill-attachment</w:t>
            </w:r>
          </w:p>
        </w:tc>
        <w:tc>
          <w:tcPr>
            <w:tcW w:w="8448" w:type="dxa"/>
          </w:tcPr>
          <w:p w14:paraId="5390737F" w14:textId="5391A08D" w:rsidR="00AD25BD" w:rsidRDefault="00AD25BD" w:rsidP="00AE7C9E">
            <w:r>
              <w:rPr>
                <w:noProof/>
              </w:rPr>
              <w:drawing>
                <wp:anchor distT="0" distB="0" distL="114300" distR="114300" simplePos="0" relativeHeight="251675648" behindDoc="0" locked="0" layoutInCell="1" allowOverlap="1" wp14:anchorId="3043F3E6" wp14:editId="579D39C6">
                  <wp:simplePos x="0" y="0"/>
                  <wp:positionH relativeFrom="column">
                    <wp:posOffset>-13335</wp:posOffset>
                  </wp:positionH>
                  <wp:positionV relativeFrom="paragraph">
                    <wp:posOffset>72390</wp:posOffset>
                  </wp:positionV>
                  <wp:extent cx="5743254" cy="1092200"/>
                  <wp:effectExtent l="0" t="0" r="0" b="0"/>
                  <wp:wrapSquare wrapText="bothSides"/>
                  <wp:docPr id="30" name="תמונה 30" descr="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lossa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254" cy="109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574D1" w14:textId="72762E4B" w:rsidR="00AD25BD" w:rsidRDefault="00D814F5" w:rsidP="00AE7C9E">
            <w:r>
              <w:t>The way the gill part is connected to the mushroom. Can be slightly difficult classify, differences between types are very small.</w:t>
            </w:r>
          </w:p>
          <w:p w14:paraId="3863E3E0" w14:textId="726E3355" w:rsidR="00AD25BD" w:rsidRDefault="00AD25BD" w:rsidP="00AE7C9E"/>
          <w:p w14:paraId="40C6EA6E" w14:textId="77777777" w:rsidR="00AD25BD" w:rsidRDefault="00AD25BD" w:rsidP="00AE7C9E"/>
          <w:p w14:paraId="67804332" w14:textId="47E266E1" w:rsidR="007679D3" w:rsidRDefault="007679D3" w:rsidP="00AE7C9E"/>
        </w:tc>
      </w:tr>
      <w:tr w:rsidR="007679D3" w14:paraId="5149D01B" w14:textId="38EEE0D7" w:rsidTr="007679D3">
        <w:tc>
          <w:tcPr>
            <w:tcW w:w="549" w:type="dxa"/>
          </w:tcPr>
          <w:p w14:paraId="6C781F52" w14:textId="77777777" w:rsidR="007679D3" w:rsidRDefault="007679D3" w:rsidP="00AE7C9E">
            <w:r>
              <w:lastRenderedPageBreak/>
              <w:t>7</w:t>
            </w:r>
          </w:p>
        </w:tc>
        <w:tc>
          <w:tcPr>
            <w:tcW w:w="1918" w:type="dxa"/>
          </w:tcPr>
          <w:p w14:paraId="575680B4" w14:textId="77777777" w:rsidR="007679D3" w:rsidRDefault="007679D3" w:rsidP="00AE7C9E">
            <w:r w:rsidRPr="00E248A1">
              <w:t>gill-spacing</w:t>
            </w:r>
          </w:p>
        </w:tc>
        <w:tc>
          <w:tcPr>
            <w:tcW w:w="8448" w:type="dxa"/>
          </w:tcPr>
          <w:p w14:paraId="57626C2E" w14:textId="3ADAFA0B" w:rsidR="007679D3" w:rsidRDefault="00AD25BD" w:rsidP="00AE7C9E">
            <w:r>
              <w:rPr>
                <w:noProof/>
              </w:rPr>
              <w:drawing>
                <wp:inline distT="0" distB="0" distL="0" distR="0" wp14:anchorId="4A65ADF2" wp14:editId="45BE51B2">
                  <wp:extent cx="4290060" cy="1706880"/>
                  <wp:effectExtent l="0" t="0" r="0" b="7620"/>
                  <wp:docPr id="31" name="תמונה 31" descr="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lossa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0060" cy="1706880"/>
                          </a:xfrm>
                          <a:prstGeom prst="rect">
                            <a:avLst/>
                          </a:prstGeom>
                          <a:noFill/>
                          <a:ln>
                            <a:noFill/>
                          </a:ln>
                        </pic:spPr>
                      </pic:pic>
                    </a:graphicData>
                  </a:graphic>
                </wp:inline>
              </w:drawing>
            </w:r>
          </w:p>
          <w:p w14:paraId="7DB74924" w14:textId="7B7DDF6A" w:rsidR="00D814F5" w:rsidRDefault="00D814F5" w:rsidP="00AE7C9E"/>
          <w:p w14:paraId="26F0D0BB" w14:textId="6505548E" w:rsidR="00D814F5" w:rsidRDefault="00D814F5" w:rsidP="00AE7C9E">
            <w:r>
              <w:t>Relatively easy since spacing is relative and can be measured by anyone, and differences between options are quite noticeable.</w:t>
            </w:r>
          </w:p>
          <w:p w14:paraId="3C0B87CC" w14:textId="77777777" w:rsidR="00AD25BD" w:rsidRDefault="00AD25BD" w:rsidP="00AE7C9E"/>
          <w:p w14:paraId="2C94533B" w14:textId="75DD0B68" w:rsidR="00AD25BD" w:rsidRDefault="00AD25BD" w:rsidP="00AE7C9E"/>
        </w:tc>
      </w:tr>
      <w:tr w:rsidR="007679D3" w14:paraId="1CE656B4" w14:textId="5B62D2CF" w:rsidTr="007679D3">
        <w:tc>
          <w:tcPr>
            <w:tcW w:w="549" w:type="dxa"/>
          </w:tcPr>
          <w:p w14:paraId="17C17533" w14:textId="77777777" w:rsidR="007679D3" w:rsidRDefault="007679D3" w:rsidP="00AE7C9E">
            <w:r>
              <w:t>8</w:t>
            </w:r>
          </w:p>
        </w:tc>
        <w:tc>
          <w:tcPr>
            <w:tcW w:w="1918" w:type="dxa"/>
          </w:tcPr>
          <w:p w14:paraId="73B9F3C0" w14:textId="77777777" w:rsidR="007679D3" w:rsidRDefault="007679D3" w:rsidP="00AE7C9E">
            <w:r w:rsidRPr="00E248A1">
              <w:t>gill-size</w:t>
            </w:r>
          </w:p>
        </w:tc>
        <w:tc>
          <w:tcPr>
            <w:tcW w:w="8448" w:type="dxa"/>
          </w:tcPr>
          <w:p w14:paraId="05AA7705" w14:textId="007DF347" w:rsidR="00AD25BD" w:rsidRDefault="00AD25BD" w:rsidP="00AE7C9E">
            <w:r>
              <w:rPr>
                <w:noProof/>
              </w:rPr>
              <w:drawing>
                <wp:anchor distT="0" distB="0" distL="114300" distR="114300" simplePos="0" relativeHeight="251676672" behindDoc="0" locked="0" layoutInCell="1" allowOverlap="1" wp14:anchorId="7459221B" wp14:editId="315101AA">
                  <wp:simplePos x="0" y="0"/>
                  <wp:positionH relativeFrom="column">
                    <wp:posOffset>85725</wp:posOffset>
                  </wp:positionH>
                  <wp:positionV relativeFrom="paragraph">
                    <wp:posOffset>137160</wp:posOffset>
                  </wp:positionV>
                  <wp:extent cx="1706880" cy="1706880"/>
                  <wp:effectExtent l="0" t="0" r="7620" b="762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14:sizeRelH relativeFrom="page">
                    <wp14:pctWidth>0</wp14:pctWidth>
                  </wp14:sizeRelH>
                  <wp14:sizeRelV relativeFrom="page">
                    <wp14:pctHeight>0</wp14:pctHeight>
                  </wp14:sizeRelV>
                </wp:anchor>
              </w:drawing>
            </w:r>
          </w:p>
          <w:p w14:paraId="0188FE66" w14:textId="1FA9D543" w:rsidR="00AD25BD" w:rsidRDefault="00AD25BD" w:rsidP="00AE7C9E"/>
          <w:p w14:paraId="76A962FD" w14:textId="72CFED59" w:rsidR="00AD25BD" w:rsidRDefault="00AD25BD" w:rsidP="00AE7C9E"/>
          <w:p w14:paraId="611FE43B" w14:textId="6CD9F44C" w:rsidR="00AD25BD" w:rsidRDefault="00AD25BD" w:rsidP="00AE7C9E"/>
          <w:p w14:paraId="144078BC" w14:textId="190F9EE2" w:rsidR="00AD25BD" w:rsidRDefault="00AD25BD" w:rsidP="00AE7C9E"/>
          <w:p w14:paraId="108D6187" w14:textId="082B4B35" w:rsidR="00AD25BD" w:rsidRDefault="00AD25BD" w:rsidP="00AE7C9E"/>
          <w:p w14:paraId="2ABD19D3" w14:textId="4D7BF5AE" w:rsidR="00AD25BD" w:rsidRDefault="00AD25BD" w:rsidP="00AE7C9E"/>
          <w:p w14:paraId="62E8FCFA" w14:textId="1889B623" w:rsidR="00AD25BD" w:rsidRDefault="00AD25BD" w:rsidP="00AE7C9E"/>
          <w:p w14:paraId="761D1B6D" w14:textId="1F2A7BE0" w:rsidR="00D814F5" w:rsidRDefault="00D814F5" w:rsidP="00AE7C9E">
            <w:r>
              <w:t>The gill size – weather they are broad or narrow. Measuring is relative in this case and quite easy to notice.</w:t>
            </w:r>
          </w:p>
          <w:p w14:paraId="24DF3EB4" w14:textId="23754F0B" w:rsidR="00AD25BD" w:rsidRDefault="00AD25BD" w:rsidP="00AE7C9E"/>
          <w:p w14:paraId="66660FB1" w14:textId="7474EA11" w:rsidR="00AD25BD" w:rsidRDefault="00AD25BD" w:rsidP="00AE7C9E"/>
          <w:p w14:paraId="4444762D" w14:textId="11767AAF" w:rsidR="00AD25BD" w:rsidRDefault="00AD25BD" w:rsidP="00AE7C9E"/>
          <w:p w14:paraId="094D595A" w14:textId="77777777" w:rsidR="00AD25BD" w:rsidRDefault="00AD25BD" w:rsidP="00AE7C9E"/>
          <w:p w14:paraId="3FC8FEDE" w14:textId="554ACCF5" w:rsidR="007679D3" w:rsidRDefault="007679D3" w:rsidP="00AE7C9E"/>
        </w:tc>
      </w:tr>
      <w:tr w:rsidR="007679D3" w14:paraId="2D5FD7DB" w14:textId="600CBE10" w:rsidTr="007679D3">
        <w:tc>
          <w:tcPr>
            <w:tcW w:w="549" w:type="dxa"/>
          </w:tcPr>
          <w:p w14:paraId="4B98F8E1" w14:textId="77777777" w:rsidR="007679D3" w:rsidRDefault="007679D3" w:rsidP="00AE7C9E">
            <w:r>
              <w:t>9</w:t>
            </w:r>
          </w:p>
        </w:tc>
        <w:tc>
          <w:tcPr>
            <w:tcW w:w="1918" w:type="dxa"/>
          </w:tcPr>
          <w:p w14:paraId="4690A023" w14:textId="77777777" w:rsidR="007679D3" w:rsidRDefault="007679D3" w:rsidP="00AE7C9E">
            <w:r w:rsidRPr="00E248A1">
              <w:t>gill-color</w:t>
            </w:r>
          </w:p>
        </w:tc>
        <w:tc>
          <w:tcPr>
            <w:tcW w:w="8448" w:type="dxa"/>
          </w:tcPr>
          <w:p w14:paraId="575908E5" w14:textId="77777777" w:rsidR="007679D3" w:rsidRDefault="00AD25BD" w:rsidP="00AE7C9E">
            <w:r>
              <w:rPr>
                <w:noProof/>
              </w:rPr>
              <w:drawing>
                <wp:anchor distT="0" distB="0" distL="114300" distR="114300" simplePos="0" relativeHeight="251679744" behindDoc="0" locked="0" layoutInCell="1" allowOverlap="1" wp14:anchorId="6E8F7D61" wp14:editId="0BB9B519">
                  <wp:simplePos x="0" y="0"/>
                  <wp:positionH relativeFrom="column">
                    <wp:posOffset>1905</wp:posOffset>
                  </wp:positionH>
                  <wp:positionV relativeFrom="paragraph">
                    <wp:posOffset>1270</wp:posOffset>
                  </wp:positionV>
                  <wp:extent cx="2468880" cy="1851660"/>
                  <wp:effectExtent l="0" t="0" r="7620" b="0"/>
                  <wp:wrapSquare wrapText="bothSides"/>
                  <wp:docPr id="36" name="תמונה 36" descr="Poisonous mushrooms - Mushroom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isonous mushrooms - Mushroom Worl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DAB60" w14:textId="77777777" w:rsidR="00AD25BD" w:rsidRDefault="00AD25BD" w:rsidP="00AE7C9E"/>
          <w:p w14:paraId="6670DD3E" w14:textId="77777777" w:rsidR="00AD25BD" w:rsidRDefault="00AD25BD" w:rsidP="00AE7C9E"/>
          <w:p w14:paraId="64B9871D" w14:textId="77777777" w:rsidR="00AD25BD" w:rsidRDefault="00AD25BD" w:rsidP="00AE7C9E"/>
          <w:p w14:paraId="471366EA" w14:textId="77777777" w:rsidR="00AD25BD" w:rsidRDefault="00AD25BD" w:rsidP="00AE7C9E"/>
          <w:p w14:paraId="201A657E" w14:textId="77777777" w:rsidR="00AD25BD" w:rsidRDefault="00AD25BD" w:rsidP="00AE7C9E"/>
          <w:p w14:paraId="33032AE5" w14:textId="3CECBE06" w:rsidR="00AD25BD" w:rsidRDefault="00D814F5" w:rsidP="00AE7C9E">
            <w:r>
              <w:t>Color of gill – easy since colors are universal.</w:t>
            </w:r>
          </w:p>
          <w:p w14:paraId="350DBDB5" w14:textId="77777777" w:rsidR="00AD25BD" w:rsidRDefault="00AD25BD" w:rsidP="00AE7C9E"/>
          <w:p w14:paraId="377E4C8E" w14:textId="77777777" w:rsidR="00AD25BD" w:rsidRDefault="00AD25BD" w:rsidP="00AE7C9E"/>
          <w:p w14:paraId="0A1C6261" w14:textId="77777777" w:rsidR="00AD25BD" w:rsidRDefault="00AD25BD" w:rsidP="00AE7C9E"/>
          <w:p w14:paraId="01C05157" w14:textId="77777777" w:rsidR="00AD25BD" w:rsidRDefault="00AD25BD" w:rsidP="00AE7C9E"/>
          <w:p w14:paraId="0F69C323" w14:textId="77777777" w:rsidR="00AD25BD" w:rsidRDefault="00AD25BD" w:rsidP="00AE7C9E"/>
          <w:p w14:paraId="45191EE6" w14:textId="77777777" w:rsidR="00AD25BD" w:rsidRDefault="00AD25BD" w:rsidP="00AE7C9E"/>
          <w:p w14:paraId="355C34BC" w14:textId="676FBFAC" w:rsidR="00AD25BD" w:rsidRDefault="00AD25BD" w:rsidP="00AE7C9E"/>
        </w:tc>
      </w:tr>
      <w:tr w:rsidR="007679D3" w14:paraId="0F69443E" w14:textId="49D4CC5F" w:rsidTr="007679D3">
        <w:tc>
          <w:tcPr>
            <w:tcW w:w="549" w:type="dxa"/>
          </w:tcPr>
          <w:p w14:paraId="50E8B1F1" w14:textId="77777777" w:rsidR="007679D3" w:rsidRDefault="007679D3" w:rsidP="00AE7C9E">
            <w:r>
              <w:lastRenderedPageBreak/>
              <w:t>10</w:t>
            </w:r>
          </w:p>
        </w:tc>
        <w:tc>
          <w:tcPr>
            <w:tcW w:w="1918" w:type="dxa"/>
          </w:tcPr>
          <w:p w14:paraId="09FF4C09" w14:textId="77777777" w:rsidR="007679D3" w:rsidRDefault="007679D3" w:rsidP="00AE7C9E">
            <w:r w:rsidRPr="00E248A1">
              <w:t>stalk-shape</w:t>
            </w:r>
          </w:p>
        </w:tc>
        <w:tc>
          <w:tcPr>
            <w:tcW w:w="8448" w:type="dxa"/>
          </w:tcPr>
          <w:p w14:paraId="7EC4A1B9" w14:textId="667F8947" w:rsidR="007679D3" w:rsidRDefault="00693411" w:rsidP="00AE7C9E">
            <w:r>
              <w:rPr>
                <w:noProof/>
              </w:rPr>
              <w:drawing>
                <wp:anchor distT="0" distB="0" distL="114300" distR="114300" simplePos="0" relativeHeight="251681792" behindDoc="0" locked="0" layoutInCell="1" allowOverlap="1" wp14:anchorId="6C55543B" wp14:editId="6E65277E">
                  <wp:simplePos x="0" y="0"/>
                  <wp:positionH relativeFrom="column">
                    <wp:posOffset>3034665</wp:posOffset>
                  </wp:positionH>
                  <wp:positionV relativeFrom="paragraph">
                    <wp:posOffset>76200</wp:posOffset>
                  </wp:positionV>
                  <wp:extent cx="2354580" cy="1676400"/>
                  <wp:effectExtent l="0" t="0" r="7620" b="0"/>
                  <wp:wrapSquare wrapText="bothSides"/>
                  <wp:docPr id="39" name="תמונה 39" descr="How to Cook King Oyster Mushrooms - Great British Ch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Cook King Oyster Mushrooms - Great British Chefs"/>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772"/>
                          <a:stretch/>
                        </pic:blipFill>
                        <pic:spPr bwMode="auto">
                          <a:xfrm>
                            <a:off x="0" y="0"/>
                            <a:ext cx="23545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C6F8C8F" wp14:editId="39A8FB71">
                  <wp:simplePos x="0" y="0"/>
                  <wp:positionH relativeFrom="column">
                    <wp:posOffset>1905</wp:posOffset>
                  </wp:positionH>
                  <wp:positionV relativeFrom="paragraph">
                    <wp:posOffset>0</wp:posOffset>
                  </wp:positionV>
                  <wp:extent cx="2621280" cy="1744980"/>
                  <wp:effectExtent l="0" t="0" r="7620" b="7620"/>
                  <wp:wrapSquare wrapText="bothSides"/>
                  <wp:docPr id="38" name="תמונה 38" descr="Foraging Chanterelle Mus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aging Chanterelle Mushroo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2949D" w14:textId="0D1129DC" w:rsidR="00693411" w:rsidRDefault="00693411" w:rsidP="00AE7C9E"/>
          <w:p w14:paraId="679B220A" w14:textId="6159315F" w:rsidR="00693411" w:rsidRDefault="00693411" w:rsidP="00AE7C9E"/>
          <w:p w14:paraId="5025329C" w14:textId="77777777" w:rsidR="00693411" w:rsidRDefault="00693411" w:rsidP="00AE7C9E"/>
          <w:p w14:paraId="246A7FA7" w14:textId="77777777" w:rsidR="00693411" w:rsidRDefault="00693411" w:rsidP="00AE7C9E"/>
          <w:p w14:paraId="0B7B7254" w14:textId="77777777" w:rsidR="00693411" w:rsidRDefault="00693411" w:rsidP="00AE7C9E"/>
          <w:p w14:paraId="6C7C6458" w14:textId="77777777" w:rsidR="00693411" w:rsidRDefault="00693411" w:rsidP="00AE7C9E"/>
          <w:p w14:paraId="73D6D8F1" w14:textId="77777777" w:rsidR="00693411" w:rsidRDefault="00693411" w:rsidP="00AE7C9E"/>
          <w:p w14:paraId="7D7CF59E" w14:textId="77777777" w:rsidR="00693411" w:rsidRDefault="00693411" w:rsidP="00AE7C9E"/>
          <w:p w14:paraId="7C9236B8" w14:textId="77777777" w:rsidR="00693411" w:rsidRDefault="00693411" w:rsidP="00AE7C9E"/>
          <w:p w14:paraId="0A370073" w14:textId="77777777" w:rsidR="00693411" w:rsidRDefault="00693411" w:rsidP="00AE7C9E"/>
          <w:p w14:paraId="09206573" w14:textId="5DDB699D" w:rsidR="00693411" w:rsidRDefault="00D814F5" w:rsidP="00AE7C9E">
            <w:r>
              <w:t>Stalk shape – only two options – enlarging or tapering, relatively easy to determine.</w:t>
            </w:r>
          </w:p>
          <w:p w14:paraId="56A46CF5" w14:textId="77777777" w:rsidR="00693411" w:rsidRDefault="00693411" w:rsidP="00AE7C9E"/>
          <w:p w14:paraId="56B3C885" w14:textId="77777777" w:rsidR="00693411" w:rsidRDefault="00693411" w:rsidP="00AE7C9E"/>
          <w:p w14:paraId="5964813D" w14:textId="77777777" w:rsidR="00693411" w:rsidRDefault="00693411" w:rsidP="00AE7C9E"/>
          <w:p w14:paraId="2214B4D0" w14:textId="4A206F8E" w:rsidR="00693411" w:rsidRDefault="00693411" w:rsidP="00AE7C9E"/>
        </w:tc>
      </w:tr>
      <w:tr w:rsidR="007679D3" w14:paraId="4F8A85C4" w14:textId="3F783D48" w:rsidTr="007679D3">
        <w:tc>
          <w:tcPr>
            <w:tcW w:w="549" w:type="dxa"/>
          </w:tcPr>
          <w:p w14:paraId="546BA63C" w14:textId="77777777" w:rsidR="007679D3" w:rsidRDefault="007679D3" w:rsidP="00AE7C9E">
            <w:r>
              <w:t>11</w:t>
            </w:r>
          </w:p>
        </w:tc>
        <w:tc>
          <w:tcPr>
            <w:tcW w:w="1918" w:type="dxa"/>
          </w:tcPr>
          <w:p w14:paraId="40D52FFA" w14:textId="77777777" w:rsidR="007679D3" w:rsidRDefault="007679D3" w:rsidP="00AE7C9E">
            <w:r w:rsidRPr="00E248A1">
              <w:t>stalk-root</w:t>
            </w:r>
          </w:p>
        </w:tc>
        <w:tc>
          <w:tcPr>
            <w:tcW w:w="8448" w:type="dxa"/>
          </w:tcPr>
          <w:p w14:paraId="56AFA18C" w14:textId="0601E2B3" w:rsidR="00693411" w:rsidRDefault="00693411" w:rsidP="00AE7C9E">
            <w:r>
              <w:rPr>
                <w:noProof/>
              </w:rPr>
              <w:drawing>
                <wp:anchor distT="0" distB="0" distL="114300" distR="114300" simplePos="0" relativeHeight="251680768" behindDoc="0" locked="0" layoutInCell="1" allowOverlap="1" wp14:anchorId="6BD5E76E" wp14:editId="22C302D5">
                  <wp:simplePos x="0" y="0"/>
                  <wp:positionH relativeFrom="column">
                    <wp:posOffset>24765</wp:posOffset>
                  </wp:positionH>
                  <wp:positionV relativeFrom="paragraph">
                    <wp:posOffset>74930</wp:posOffset>
                  </wp:positionV>
                  <wp:extent cx="5074920" cy="1709420"/>
                  <wp:effectExtent l="0" t="0" r="0" b="5080"/>
                  <wp:wrapSquare wrapText="bothSides"/>
                  <wp:docPr id="37" name="תמונה 37" descr="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lossar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4920" cy="170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7B68A" w14:textId="1AEB8202" w:rsidR="00693411" w:rsidRDefault="00693411" w:rsidP="00AE7C9E"/>
          <w:p w14:paraId="434E76AD" w14:textId="1829D7DD" w:rsidR="00693411" w:rsidRDefault="00693411" w:rsidP="00AE7C9E"/>
          <w:p w14:paraId="0B64EE13" w14:textId="4314E581" w:rsidR="00693411" w:rsidRDefault="00693411" w:rsidP="00AE7C9E"/>
          <w:p w14:paraId="4901F7F1" w14:textId="77777777" w:rsidR="00693411" w:rsidRDefault="00693411" w:rsidP="00AE7C9E"/>
          <w:p w14:paraId="4F083CEA" w14:textId="47D26E43" w:rsidR="00693411" w:rsidRDefault="00693411" w:rsidP="00AE7C9E"/>
          <w:p w14:paraId="31A900E5" w14:textId="77777777" w:rsidR="007679D3" w:rsidRDefault="007679D3" w:rsidP="00AE7C9E"/>
          <w:p w14:paraId="0677B337" w14:textId="77777777" w:rsidR="00693411" w:rsidRDefault="00693411" w:rsidP="00AE7C9E"/>
          <w:p w14:paraId="0B5DCC4E" w14:textId="77777777" w:rsidR="00693411" w:rsidRDefault="00693411" w:rsidP="00AE7C9E"/>
          <w:p w14:paraId="702F34ED" w14:textId="456F977B" w:rsidR="00693411" w:rsidRDefault="00693411" w:rsidP="00AE7C9E"/>
          <w:p w14:paraId="651335A7" w14:textId="2CFE3E0E" w:rsidR="00D814F5" w:rsidRDefault="00D814F5" w:rsidP="00AE7C9E"/>
          <w:p w14:paraId="309F78A0" w14:textId="451D5A35" w:rsidR="00D814F5" w:rsidRDefault="00D814F5" w:rsidP="00AE7C9E">
            <w:r>
              <w:t>The root of the mushroom – can be a little difficult to see, some options are much like others and differences are small.</w:t>
            </w:r>
          </w:p>
          <w:p w14:paraId="65071A4B" w14:textId="77777777" w:rsidR="00693411" w:rsidRDefault="00693411" w:rsidP="00AE7C9E"/>
          <w:p w14:paraId="4D9E5E0A" w14:textId="5E0E48AE" w:rsidR="00693411" w:rsidRDefault="00693411" w:rsidP="00AE7C9E"/>
        </w:tc>
      </w:tr>
      <w:tr w:rsidR="007679D3" w14:paraId="7A16BA7A" w14:textId="12D39FA8" w:rsidTr="007679D3">
        <w:tc>
          <w:tcPr>
            <w:tcW w:w="549" w:type="dxa"/>
          </w:tcPr>
          <w:p w14:paraId="103A8BC5" w14:textId="77777777" w:rsidR="007679D3" w:rsidRDefault="007679D3" w:rsidP="00AE7C9E">
            <w:r>
              <w:t>12</w:t>
            </w:r>
          </w:p>
        </w:tc>
        <w:tc>
          <w:tcPr>
            <w:tcW w:w="1918" w:type="dxa"/>
          </w:tcPr>
          <w:p w14:paraId="3110B6B2" w14:textId="77777777" w:rsidR="007679D3" w:rsidRDefault="007679D3" w:rsidP="00AE7C9E">
            <w:r w:rsidRPr="00E248A1">
              <w:t>stalk-surface-above-ring</w:t>
            </w:r>
          </w:p>
        </w:tc>
        <w:tc>
          <w:tcPr>
            <w:tcW w:w="8448" w:type="dxa"/>
          </w:tcPr>
          <w:p w14:paraId="1B9D0625" w14:textId="77777777" w:rsidR="007679D3" w:rsidRDefault="00693411" w:rsidP="00AE7C9E">
            <w:r>
              <w:rPr>
                <w:noProof/>
              </w:rPr>
              <mc:AlternateContent>
                <mc:Choice Requires="wpg">
                  <w:drawing>
                    <wp:anchor distT="0" distB="0" distL="114300" distR="114300" simplePos="0" relativeHeight="251686912" behindDoc="0" locked="0" layoutInCell="1" allowOverlap="1" wp14:anchorId="4974F0BE" wp14:editId="2E50649F">
                      <wp:simplePos x="0" y="0"/>
                      <wp:positionH relativeFrom="column">
                        <wp:posOffset>3240405</wp:posOffset>
                      </wp:positionH>
                      <wp:positionV relativeFrom="paragraph">
                        <wp:posOffset>46990</wp:posOffset>
                      </wp:positionV>
                      <wp:extent cx="2202180" cy="2614930"/>
                      <wp:effectExtent l="0" t="0" r="7620" b="0"/>
                      <wp:wrapSquare wrapText="bothSides"/>
                      <wp:docPr id="43" name="קבוצה 43"/>
                      <wp:cNvGraphicFramePr/>
                      <a:graphic xmlns:a="http://schemas.openxmlformats.org/drawingml/2006/main">
                        <a:graphicData uri="http://schemas.microsoft.com/office/word/2010/wordprocessingGroup">
                          <wpg:wgp>
                            <wpg:cNvGrpSpPr/>
                            <wpg:grpSpPr>
                              <a:xfrm>
                                <a:off x="0" y="0"/>
                                <a:ext cx="2202180" cy="2614930"/>
                                <a:chOff x="0" y="0"/>
                                <a:chExt cx="2202180" cy="2614930"/>
                              </a:xfrm>
                            </wpg:grpSpPr>
                            <pic:pic xmlns:pic="http://schemas.openxmlformats.org/drawingml/2006/picture">
                              <pic:nvPicPr>
                                <pic:cNvPr id="40" name="תמונה 40" descr="MycoTechnology unveils PureTaste mushroom protein at SSW"/>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2180" cy="2614930"/>
                                </a:xfrm>
                                <a:prstGeom prst="rect">
                                  <a:avLst/>
                                </a:prstGeom>
                                <a:noFill/>
                                <a:ln>
                                  <a:noFill/>
                                </a:ln>
                              </pic:spPr>
                            </pic:pic>
                            <wps:wsp>
                              <wps:cNvPr id="41" name="חץ: למעלה 41"/>
                              <wps:cNvSpPr/>
                              <wps:spPr>
                                <a:xfrm rot="18599730">
                                  <a:off x="1161097" y="838518"/>
                                  <a:ext cx="165100" cy="636905"/>
                                </a:xfrm>
                                <a:prstGeom prst="upArrow">
                                  <a:avLst>
                                    <a:gd name="adj1" fmla="val 50000"/>
                                    <a:gd name="adj2" fmla="val 93847"/>
                                  </a:avLst>
                                </a:prstGeom>
                                <a:solidFill>
                                  <a:srgbClr val="FF0000"/>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6A8F7F" id="קבוצה 43" o:spid="_x0000_s1026" style="position:absolute;margin-left:255.15pt;margin-top:3.7pt;width:173.4pt;height:205.9pt;z-index:251686912" coordsize="22021,26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0" o:spid="_x0000_s1027" type="#_x0000_t75" alt="MycoTechnology unveils PureTaste mushroom protein at SSW" style="position:absolute;width:22021;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">
                        <v:imagedata r:id="rId67" o:title="MycoTechnology unveils PureTaste mushroom protein at SSW"/>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חץ: למעלה 41" o:spid="_x0000_s1028" type="#_x0000_t68" style="position:absolute;left:11610;top:8385;width:1651;height:6369;rotation:-32770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" adj="5255" fillcolor="red" strokecolor="black [3200]" strokeweight=".5pt"/>
                      <w10:wrap type="square"/>
                    </v:group>
                  </w:pict>
                </mc:Fallback>
              </mc:AlternateContent>
            </w:r>
          </w:p>
          <w:p w14:paraId="693D91FE" w14:textId="7C35C1D5" w:rsidR="00D814F5" w:rsidRDefault="002E3025" w:rsidP="00AE7C9E">
            <w:r>
              <w:t>(Like cap surface)</w:t>
            </w:r>
          </w:p>
        </w:tc>
      </w:tr>
      <w:tr w:rsidR="007679D3" w14:paraId="22CC4253" w14:textId="3D5FD2E2" w:rsidTr="007679D3">
        <w:tc>
          <w:tcPr>
            <w:tcW w:w="549" w:type="dxa"/>
          </w:tcPr>
          <w:p w14:paraId="54FCC82A" w14:textId="77777777" w:rsidR="007679D3" w:rsidRDefault="007679D3" w:rsidP="00AE7C9E">
            <w:r>
              <w:lastRenderedPageBreak/>
              <w:t>13</w:t>
            </w:r>
          </w:p>
        </w:tc>
        <w:tc>
          <w:tcPr>
            <w:tcW w:w="1918" w:type="dxa"/>
          </w:tcPr>
          <w:p w14:paraId="0097D831" w14:textId="77777777" w:rsidR="007679D3" w:rsidRDefault="007679D3" w:rsidP="00AE7C9E">
            <w:r w:rsidRPr="00E248A1">
              <w:t>stalk-surface-below-ring</w:t>
            </w:r>
          </w:p>
        </w:tc>
        <w:tc>
          <w:tcPr>
            <w:tcW w:w="8448" w:type="dxa"/>
          </w:tcPr>
          <w:p w14:paraId="5C4D769D" w14:textId="075A1560" w:rsidR="007679D3" w:rsidRDefault="00693411" w:rsidP="00AE7C9E">
            <w:r>
              <w:rPr>
                <w:noProof/>
              </w:rPr>
              <mc:AlternateContent>
                <mc:Choice Requires="wpg">
                  <w:drawing>
                    <wp:anchor distT="0" distB="0" distL="114300" distR="114300" simplePos="0" relativeHeight="251692032" behindDoc="0" locked="0" layoutInCell="1" allowOverlap="1" wp14:anchorId="648A3C5A" wp14:editId="5D30E6ED">
                      <wp:simplePos x="0" y="0"/>
                      <wp:positionH relativeFrom="column">
                        <wp:posOffset>3331845</wp:posOffset>
                      </wp:positionH>
                      <wp:positionV relativeFrom="paragraph">
                        <wp:posOffset>281940</wp:posOffset>
                      </wp:positionV>
                      <wp:extent cx="2202180" cy="2614930"/>
                      <wp:effectExtent l="0" t="0" r="7620" b="0"/>
                      <wp:wrapSquare wrapText="bothSides"/>
                      <wp:docPr id="47" name="קבוצה 47"/>
                      <wp:cNvGraphicFramePr/>
                      <a:graphic xmlns:a="http://schemas.openxmlformats.org/drawingml/2006/main">
                        <a:graphicData uri="http://schemas.microsoft.com/office/word/2010/wordprocessingGroup">
                          <wpg:wgp>
                            <wpg:cNvGrpSpPr/>
                            <wpg:grpSpPr>
                              <a:xfrm>
                                <a:off x="0" y="0"/>
                                <a:ext cx="2202180" cy="2614930"/>
                                <a:chOff x="0" y="0"/>
                                <a:chExt cx="2202180" cy="2614930"/>
                              </a:xfrm>
                            </wpg:grpSpPr>
                            <pic:pic xmlns:pic="http://schemas.openxmlformats.org/drawingml/2006/picture">
                              <pic:nvPicPr>
                                <pic:cNvPr id="45" name="תמונה 45" descr="MycoTechnology unveils PureTaste mushroom protein at SSW"/>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2180" cy="2614930"/>
                                </a:xfrm>
                                <a:prstGeom prst="rect">
                                  <a:avLst/>
                                </a:prstGeom>
                                <a:noFill/>
                                <a:ln>
                                  <a:noFill/>
                                </a:ln>
                              </pic:spPr>
                            </pic:pic>
                            <wps:wsp>
                              <wps:cNvPr id="46" name="חץ: למעלה 46"/>
                              <wps:cNvSpPr/>
                              <wps:spPr>
                                <a:xfrm rot="18599730">
                                  <a:off x="1161097" y="1150938"/>
                                  <a:ext cx="165100" cy="636905"/>
                                </a:xfrm>
                                <a:prstGeom prst="upArrow">
                                  <a:avLst>
                                    <a:gd name="adj1" fmla="val 50000"/>
                                    <a:gd name="adj2" fmla="val 93847"/>
                                  </a:avLst>
                                </a:prstGeom>
                                <a:solidFill>
                                  <a:srgbClr val="FF0000"/>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B3DF7" id="קבוצה 47" o:spid="_x0000_s1026" style="position:absolute;margin-left:262.35pt;margin-top:22.2pt;width:173.4pt;height:205.9pt;z-index:251692032" coordsize="22021,26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">
                      <v:shape id="תמונה 45" o:spid="_x0000_s1027" type="#_x0000_t75" alt="MycoTechnology unveils PureTaste mushroom protein at SSW" style="position:absolute;width:22021;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">
                        <v:imagedata r:id="rId67" o:title="MycoTechnology unveils PureTaste mushroom protein at SSW"/>
                      </v:shape>
                      <v:shape id="חץ: למעלה 46" o:spid="_x0000_s1028" type="#_x0000_t68" style="position:absolute;left:11610;top:11509;width:1651;height:6369;rotation:-32770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" adj="5255" fillcolor="red" strokecolor="black [3200]" strokeweight=".5pt"/>
                      <w10:wrap type="square"/>
                    </v:group>
                  </w:pict>
                </mc:Fallback>
              </mc:AlternateContent>
            </w:r>
            <w:r w:rsidR="002E3025">
              <w:t>(like cap surface)</w:t>
            </w:r>
          </w:p>
        </w:tc>
      </w:tr>
      <w:tr w:rsidR="007679D3" w14:paraId="2BE26592" w14:textId="07206626" w:rsidTr="007679D3">
        <w:tc>
          <w:tcPr>
            <w:tcW w:w="549" w:type="dxa"/>
          </w:tcPr>
          <w:p w14:paraId="11192E91" w14:textId="77777777" w:rsidR="007679D3" w:rsidRDefault="007679D3" w:rsidP="00AE7C9E">
            <w:r>
              <w:t>14</w:t>
            </w:r>
          </w:p>
        </w:tc>
        <w:tc>
          <w:tcPr>
            <w:tcW w:w="1918" w:type="dxa"/>
          </w:tcPr>
          <w:p w14:paraId="0E1C1DF0" w14:textId="77777777" w:rsidR="007679D3" w:rsidRDefault="007679D3" w:rsidP="00AE7C9E">
            <w:r w:rsidRPr="00E248A1">
              <w:t>stalk-color-above-ring</w:t>
            </w:r>
          </w:p>
        </w:tc>
        <w:tc>
          <w:tcPr>
            <w:tcW w:w="8448" w:type="dxa"/>
          </w:tcPr>
          <w:p w14:paraId="4B4D71EF" w14:textId="7AFEE383" w:rsidR="00693411" w:rsidRDefault="00693411" w:rsidP="00AE7C9E">
            <w:r>
              <w:rPr>
                <w:noProof/>
              </w:rPr>
              <mc:AlternateContent>
                <mc:Choice Requires="wpg">
                  <w:drawing>
                    <wp:anchor distT="0" distB="0" distL="114300" distR="114300" simplePos="0" relativeHeight="251696128" behindDoc="0" locked="0" layoutInCell="1" allowOverlap="1" wp14:anchorId="55EA3DAF" wp14:editId="3817F0A8">
                      <wp:simplePos x="0" y="0"/>
                      <wp:positionH relativeFrom="column">
                        <wp:posOffset>3110865</wp:posOffset>
                      </wp:positionH>
                      <wp:positionV relativeFrom="paragraph">
                        <wp:posOffset>121920</wp:posOffset>
                      </wp:positionV>
                      <wp:extent cx="2293620" cy="1996440"/>
                      <wp:effectExtent l="0" t="0" r="0" b="3810"/>
                      <wp:wrapSquare wrapText="bothSides"/>
                      <wp:docPr id="51" name="קבוצה 51"/>
                      <wp:cNvGraphicFramePr/>
                      <a:graphic xmlns:a="http://schemas.openxmlformats.org/drawingml/2006/main">
                        <a:graphicData uri="http://schemas.microsoft.com/office/word/2010/wordprocessingGroup">
                          <wpg:wgp>
                            <wpg:cNvGrpSpPr/>
                            <wpg:grpSpPr>
                              <a:xfrm>
                                <a:off x="0" y="0"/>
                                <a:ext cx="2293620" cy="1996440"/>
                                <a:chOff x="0" y="0"/>
                                <a:chExt cx="2293620" cy="1996440"/>
                              </a:xfrm>
                            </wpg:grpSpPr>
                            <pic:pic xmlns:pic="http://schemas.openxmlformats.org/drawingml/2006/picture">
                              <pic:nvPicPr>
                                <pic:cNvPr id="48" name="תמונה 48"/>
                                <pic:cNvPicPr>
                                  <a:picLocks noChangeAspect="1"/>
                                </pic:cNvPicPr>
                              </pic:nvPicPr>
                              <pic:blipFill rotWithShape="1">
                                <a:blip r:embed="rId68">
                                  <a:extLst>
                                    <a:ext uri="{28A0092B-C50C-407E-A947-70E740481C1C}">
                                      <a14:useLocalDpi xmlns:a14="http://schemas.microsoft.com/office/drawing/2010/main" val="0"/>
                                    </a:ext>
                                  </a:extLst>
                                </a:blip>
                                <a:srcRect l="55770" t="49537" r="5640" b="5708"/>
                                <a:stretch/>
                              </pic:blipFill>
                              <pic:spPr bwMode="auto">
                                <a:xfrm>
                                  <a:off x="0" y="0"/>
                                  <a:ext cx="2293620" cy="1996440"/>
                                </a:xfrm>
                                <a:prstGeom prst="rect">
                                  <a:avLst/>
                                </a:prstGeom>
                                <a:noFill/>
                                <a:ln>
                                  <a:noFill/>
                                </a:ln>
                                <a:extLst>
                                  <a:ext uri="{53640926-AAD7-44D8-BBD7-CCE9431645EC}">
                                    <a14:shadowObscured xmlns:a14="http://schemas.microsoft.com/office/drawing/2010/main"/>
                                  </a:ext>
                                </a:extLst>
                              </pic:spPr>
                            </pic:pic>
                            <wps:wsp>
                              <wps:cNvPr id="50" name="חץ: למעלה 50"/>
                              <wps:cNvSpPr/>
                              <wps:spPr>
                                <a:xfrm rot="18599730">
                                  <a:off x="1005840" y="571500"/>
                                  <a:ext cx="165100" cy="636905"/>
                                </a:xfrm>
                                <a:prstGeom prst="upArrow">
                                  <a:avLst>
                                    <a:gd name="adj1" fmla="val 50000"/>
                                    <a:gd name="adj2" fmla="val 93847"/>
                                  </a:avLst>
                                </a:prstGeom>
                                <a:solidFill>
                                  <a:srgbClr val="FF0000"/>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72F6B6" id="קבוצה 51" o:spid="_x0000_s1026" style="position:absolute;margin-left:244.95pt;margin-top:9.6pt;width:180.6pt;height:157.2pt;z-index:251696128" coordsize="22936,19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">
                      <v:shape id="תמונה 48" o:spid="_x0000_s1027" type="#_x0000_t75" style="position:absolute;width:22936;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">
                        <v:imagedata r:id="rId69" o:title="" croptop="32465f" cropbottom="3741f" cropleft="36549f" cropright="3696f"/>
                      </v:shape>
                      <v:shape id="חץ: למעלה 50" o:spid="_x0000_s1028" type="#_x0000_t68" style="position:absolute;left:10058;top:5715;width:1651;height:6369;rotation:-32770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" adj="5255" fillcolor="red" strokecolor="black [3200]" strokeweight=".5pt"/>
                      <w10:wrap type="square"/>
                    </v:group>
                  </w:pict>
                </mc:Fallback>
              </mc:AlternateContent>
            </w:r>
          </w:p>
          <w:p w14:paraId="5141FB4F" w14:textId="75209C5B" w:rsidR="00693411" w:rsidRDefault="00693411" w:rsidP="00AE7C9E"/>
          <w:p w14:paraId="63E6935B" w14:textId="12C7FF7A" w:rsidR="00693411" w:rsidRDefault="00693411" w:rsidP="00AE7C9E"/>
          <w:p w14:paraId="3E0B0F15" w14:textId="572F0ADE" w:rsidR="00693411" w:rsidRDefault="00693411" w:rsidP="00AE7C9E"/>
          <w:p w14:paraId="62816C24" w14:textId="28946170" w:rsidR="00693411" w:rsidRDefault="00693411" w:rsidP="00AE7C9E"/>
          <w:p w14:paraId="5F6AD017" w14:textId="1AC18778" w:rsidR="00693411" w:rsidRDefault="00693411" w:rsidP="00AE7C9E"/>
          <w:p w14:paraId="0D76CEE7" w14:textId="79B4D3C3" w:rsidR="00693411" w:rsidRDefault="002E3025" w:rsidP="00AE7C9E">
            <w:r>
              <w:t>Colors are universal and therefore easy to recognize</w:t>
            </w:r>
          </w:p>
          <w:p w14:paraId="7D50EC9C" w14:textId="77777777" w:rsidR="00693411" w:rsidRDefault="00693411" w:rsidP="00AE7C9E"/>
          <w:p w14:paraId="22AE2962" w14:textId="77777777" w:rsidR="00693411" w:rsidRDefault="00693411" w:rsidP="00AE7C9E"/>
          <w:p w14:paraId="6EF6880D" w14:textId="77777777" w:rsidR="00693411" w:rsidRDefault="00693411" w:rsidP="00AE7C9E"/>
          <w:p w14:paraId="3DF6B0B6" w14:textId="00F46AD3" w:rsidR="00693411" w:rsidRDefault="00693411" w:rsidP="00AE7C9E"/>
          <w:p w14:paraId="04A8AB0D" w14:textId="77777777" w:rsidR="00693411" w:rsidRDefault="00693411" w:rsidP="00AE7C9E"/>
          <w:p w14:paraId="62196BC8" w14:textId="77777777" w:rsidR="00693411" w:rsidRDefault="00693411" w:rsidP="00AE7C9E"/>
          <w:p w14:paraId="67B52892" w14:textId="507A32E2" w:rsidR="007679D3" w:rsidRDefault="007679D3" w:rsidP="00AE7C9E"/>
        </w:tc>
      </w:tr>
      <w:tr w:rsidR="007679D3" w14:paraId="5E7AF33C" w14:textId="492946D6" w:rsidTr="007679D3">
        <w:tc>
          <w:tcPr>
            <w:tcW w:w="549" w:type="dxa"/>
          </w:tcPr>
          <w:p w14:paraId="275F6789" w14:textId="77777777" w:rsidR="007679D3" w:rsidRDefault="007679D3" w:rsidP="00AE7C9E">
            <w:r>
              <w:t>15</w:t>
            </w:r>
          </w:p>
        </w:tc>
        <w:tc>
          <w:tcPr>
            <w:tcW w:w="1918" w:type="dxa"/>
          </w:tcPr>
          <w:p w14:paraId="1213AFEA" w14:textId="77777777" w:rsidR="007679D3" w:rsidRDefault="007679D3" w:rsidP="00AE7C9E">
            <w:r w:rsidRPr="00E248A1">
              <w:t>stalk-color-below-ring</w:t>
            </w:r>
          </w:p>
        </w:tc>
        <w:tc>
          <w:tcPr>
            <w:tcW w:w="8448" w:type="dxa"/>
          </w:tcPr>
          <w:p w14:paraId="051829E4" w14:textId="77777777" w:rsidR="002E3025" w:rsidRDefault="002E3025" w:rsidP="002E3025"/>
          <w:p w14:paraId="0B0BB12D" w14:textId="77777777" w:rsidR="002E3025" w:rsidRDefault="002E3025" w:rsidP="002E3025">
            <w:r>
              <w:t>Colors are universal and therefore easy to recognize</w:t>
            </w:r>
          </w:p>
          <w:p w14:paraId="18505FE1" w14:textId="453B4858" w:rsidR="007679D3" w:rsidRDefault="00693411" w:rsidP="00AE7C9E">
            <w:r>
              <w:rPr>
                <w:noProof/>
              </w:rPr>
              <mc:AlternateContent>
                <mc:Choice Requires="wpg">
                  <w:drawing>
                    <wp:anchor distT="0" distB="0" distL="114300" distR="114300" simplePos="0" relativeHeight="251701248" behindDoc="0" locked="0" layoutInCell="1" allowOverlap="1" wp14:anchorId="0E53296B" wp14:editId="09783FB7">
                      <wp:simplePos x="0" y="0"/>
                      <wp:positionH relativeFrom="column">
                        <wp:posOffset>3179445</wp:posOffset>
                      </wp:positionH>
                      <wp:positionV relativeFrom="paragraph">
                        <wp:posOffset>184150</wp:posOffset>
                      </wp:positionV>
                      <wp:extent cx="2293620" cy="1996440"/>
                      <wp:effectExtent l="0" t="0" r="0" b="3810"/>
                      <wp:wrapSquare wrapText="bothSides"/>
                      <wp:docPr id="55" name="קבוצה 55"/>
                      <wp:cNvGraphicFramePr/>
                      <a:graphic xmlns:a="http://schemas.openxmlformats.org/drawingml/2006/main">
                        <a:graphicData uri="http://schemas.microsoft.com/office/word/2010/wordprocessingGroup">
                          <wpg:wgp>
                            <wpg:cNvGrpSpPr/>
                            <wpg:grpSpPr>
                              <a:xfrm>
                                <a:off x="0" y="0"/>
                                <a:ext cx="2293620" cy="1996440"/>
                                <a:chOff x="0" y="0"/>
                                <a:chExt cx="2293620" cy="1996440"/>
                              </a:xfrm>
                            </wpg:grpSpPr>
                            <pic:pic xmlns:pic="http://schemas.openxmlformats.org/drawingml/2006/picture">
                              <pic:nvPicPr>
                                <pic:cNvPr id="53" name="תמונה 53"/>
                                <pic:cNvPicPr>
                                  <a:picLocks noChangeAspect="1"/>
                                </pic:cNvPicPr>
                              </pic:nvPicPr>
                              <pic:blipFill rotWithShape="1">
                                <a:blip r:embed="rId68">
                                  <a:extLst>
                                    <a:ext uri="{28A0092B-C50C-407E-A947-70E740481C1C}">
                                      <a14:useLocalDpi xmlns:a14="http://schemas.microsoft.com/office/drawing/2010/main" val="0"/>
                                    </a:ext>
                                  </a:extLst>
                                </a:blip>
                                <a:srcRect l="55770" t="49537" r="5640" b="5708"/>
                                <a:stretch/>
                              </pic:blipFill>
                              <pic:spPr bwMode="auto">
                                <a:xfrm>
                                  <a:off x="0" y="0"/>
                                  <a:ext cx="2293620" cy="1996440"/>
                                </a:xfrm>
                                <a:prstGeom prst="rect">
                                  <a:avLst/>
                                </a:prstGeom>
                                <a:noFill/>
                                <a:ln>
                                  <a:noFill/>
                                </a:ln>
                                <a:extLst>
                                  <a:ext uri="{53640926-AAD7-44D8-BBD7-CCE9431645EC}">
                                    <a14:shadowObscured xmlns:a14="http://schemas.microsoft.com/office/drawing/2010/main"/>
                                  </a:ext>
                                </a:extLst>
                              </pic:spPr>
                            </pic:pic>
                            <wps:wsp>
                              <wps:cNvPr id="54" name="חץ: למעלה 54"/>
                              <wps:cNvSpPr/>
                              <wps:spPr>
                                <a:xfrm rot="18599730">
                                  <a:off x="985837" y="1067118"/>
                                  <a:ext cx="165100" cy="636905"/>
                                </a:xfrm>
                                <a:prstGeom prst="upArrow">
                                  <a:avLst>
                                    <a:gd name="adj1" fmla="val 50000"/>
                                    <a:gd name="adj2" fmla="val 93847"/>
                                  </a:avLst>
                                </a:prstGeom>
                                <a:solidFill>
                                  <a:srgbClr val="FF0000"/>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C532F" id="קבוצה 55" o:spid="_x0000_s1026" style="position:absolute;margin-left:250.35pt;margin-top:14.5pt;width:180.6pt;height:157.2pt;z-index:251701248" coordsize="22936,19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">
                      <v:shape id="תמונה 53" o:spid="_x0000_s1027" type="#_x0000_t75" style="position:absolute;width:22936;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">
                        <v:imagedata r:id="rId69" o:title="" croptop="32465f" cropbottom="3741f" cropleft="36549f" cropright="3696f"/>
                      </v:shape>
                      <v:shape id="חץ: למעלה 54" o:spid="_x0000_s1028" type="#_x0000_t68" style="position:absolute;left:9858;top:10671;width:1651;height:6369;rotation:-32770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" adj="5255" fillcolor="red" strokecolor="black [3200]" strokeweight=".5pt"/>
                      <w10:wrap type="square"/>
                    </v:group>
                  </w:pict>
                </mc:Fallback>
              </mc:AlternateContent>
            </w:r>
          </w:p>
        </w:tc>
      </w:tr>
      <w:tr w:rsidR="007679D3" w14:paraId="7F014865" w14:textId="4B41112F" w:rsidTr="007679D3">
        <w:tc>
          <w:tcPr>
            <w:tcW w:w="549" w:type="dxa"/>
          </w:tcPr>
          <w:p w14:paraId="2DD21CFD" w14:textId="77777777" w:rsidR="007679D3" w:rsidRDefault="007679D3" w:rsidP="00AE7C9E">
            <w:r>
              <w:lastRenderedPageBreak/>
              <w:t>16</w:t>
            </w:r>
          </w:p>
        </w:tc>
        <w:tc>
          <w:tcPr>
            <w:tcW w:w="1918" w:type="dxa"/>
          </w:tcPr>
          <w:p w14:paraId="70AEE7BB" w14:textId="77777777" w:rsidR="007679D3" w:rsidRDefault="007679D3" w:rsidP="00AE7C9E">
            <w:r w:rsidRPr="00E248A1">
              <w:t>veil-type</w:t>
            </w:r>
          </w:p>
        </w:tc>
        <w:tc>
          <w:tcPr>
            <w:tcW w:w="8448" w:type="dxa"/>
          </w:tcPr>
          <w:p w14:paraId="1F82D042" w14:textId="1B5DA3D5" w:rsidR="00693411" w:rsidRDefault="00693411" w:rsidP="00AE7C9E">
            <w:r>
              <w:rPr>
                <w:noProof/>
              </w:rPr>
              <w:drawing>
                <wp:anchor distT="0" distB="0" distL="114300" distR="114300" simplePos="0" relativeHeight="251702272" behindDoc="0" locked="0" layoutInCell="1" allowOverlap="1" wp14:anchorId="3FB08019" wp14:editId="65310B6C">
                  <wp:simplePos x="0" y="0"/>
                  <wp:positionH relativeFrom="column">
                    <wp:posOffset>3118485</wp:posOffset>
                  </wp:positionH>
                  <wp:positionV relativeFrom="paragraph">
                    <wp:posOffset>41910</wp:posOffset>
                  </wp:positionV>
                  <wp:extent cx="2590800" cy="2590800"/>
                  <wp:effectExtent l="0" t="0" r="0" b="0"/>
                  <wp:wrapSquare wrapText="bothSides"/>
                  <wp:docPr id="56" name="תמונה 56" descr="mushroom body structure - mushroom lifecycle - information ab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shroom body structure - mushroom lifecycle - information about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06AE9E" w14:textId="4F71B4CB" w:rsidR="00693411" w:rsidRDefault="002E3025" w:rsidP="00AE7C9E">
            <w:r>
              <w:t>Quite difficult to determine, partially because sometimes the vail can fall and one must know the type of mushroom in order to know.</w:t>
            </w:r>
          </w:p>
          <w:p w14:paraId="1FC451C9" w14:textId="03055316" w:rsidR="002E3025" w:rsidRDefault="002E3025" w:rsidP="00AE7C9E"/>
          <w:p w14:paraId="68FC891A" w14:textId="77777777" w:rsidR="00693411" w:rsidRDefault="00693411" w:rsidP="00AE7C9E"/>
          <w:p w14:paraId="0862F79A" w14:textId="77777777" w:rsidR="00693411" w:rsidRDefault="00693411" w:rsidP="00AE7C9E"/>
          <w:p w14:paraId="577BE428" w14:textId="77777777" w:rsidR="007679D3" w:rsidRDefault="007679D3" w:rsidP="00AE7C9E"/>
          <w:p w14:paraId="0D5EC6AF" w14:textId="77777777" w:rsidR="00693411" w:rsidRDefault="00693411" w:rsidP="00AE7C9E"/>
          <w:p w14:paraId="6F65E57F" w14:textId="77777777" w:rsidR="00693411" w:rsidRDefault="00693411" w:rsidP="00AE7C9E"/>
          <w:p w14:paraId="4326CE8B" w14:textId="77777777" w:rsidR="00693411" w:rsidRDefault="00693411" w:rsidP="00AE7C9E"/>
          <w:p w14:paraId="05CC1F08" w14:textId="77777777" w:rsidR="00693411" w:rsidRDefault="00693411" w:rsidP="00AE7C9E"/>
          <w:p w14:paraId="62816E9B" w14:textId="77777777" w:rsidR="00693411" w:rsidRDefault="00693411" w:rsidP="00AE7C9E"/>
          <w:p w14:paraId="4BE1069F" w14:textId="77777777" w:rsidR="00693411" w:rsidRDefault="00693411" w:rsidP="00AE7C9E"/>
          <w:p w14:paraId="1BB00D0C" w14:textId="77777777" w:rsidR="00693411" w:rsidRDefault="00693411" w:rsidP="00AE7C9E"/>
          <w:p w14:paraId="00CAB3A9" w14:textId="77777777" w:rsidR="00693411" w:rsidRDefault="00693411" w:rsidP="00AE7C9E"/>
          <w:p w14:paraId="6C8F53F2" w14:textId="77777777" w:rsidR="00693411" w:rsidRDefault="00693411" w:rsidP="00AE7C9E"/>
          <w:p w14:paraId="429115AB" w14:textId="77777777" w:rsidR="00693411" w:rsidRDefault="00693411" w:rsidP="00AE7C9E"/>
          <w:p w14:paraId="381F1177" w14:textId="77777777" w:rsidR="00693411" w:rsidRDefault="00693411" w:rsidP="00AE7C9E"/>
          <w:p w14:paraId="300128A8" w14:textId="77777777" w:rsidR="00693411" w:rsidRDefault="00693411" w:rsidP="00AE7C9E"/>
          <w:p w14:paraId="00FCD844" w14:textId="1AEDCDE9" w:rsidR="00693411" w:rsidRDefault="00693411" w:rsidP="00AE7C9E"/>
        </w:tc>
      </w:tr>
      <w:tr w:rsidR="007679D3" w14:paraId="49C78BDF" w14:textId="3571BDD5" w:rsidTr="007679D3">
        <w:tc>
          <w:tcPr>
            <w:tcW w:w="549" w:type="dxa"/>
          </w:tcPr>
          <w:p w14:paraId="6F434486" w14:textId="77777777" w:rsidR="007679D3" w:rsidRDefault="007679D3" w:rsidP="00AE7C9E">
            <w:r>
              <w:t>17</w:t>
            </w:r>
          </w:p>
        </w:tc>
        <w:tc>
          <w:tcPr>
            <w:tcW w:w="1918" w:type="dxa"/>
          </w:tcPr>
          <w:p w14:paraId="02A8BB66" w14:textId="77777777" w:rsidR="007679D3" w:rsidRDefault="007679D3" w:rsidP="00AE7C9E">
            <w:r w:rsidRPr="00E248A1">
              <w:t>veil-color</w:t>
            </w:r>
          </w:p>
        </w:tc>
        <w:tc>
          <w:tcPr>
            <w:tcW w:w="8448" w:type="dxa"/>
          </w:tcPr>
          <w:p w14:paraId="42CB434C" w14:textId="0DC01614" w:rsidR="00693411" w:rsidRDefault="002E3025" w:rsidP="00AE7C9E">
            <w:r>
              <w:rPr>
                <w:noProof/>
              </w:rPr>
              <w:drawing>
                <wp:anchor distT="0" distB="0" distL="114300" distR="114300" simplePos="0" relativeHeight="251703296" behindDoc="0" locked="0" layoutInCell="1" allowOverlap="1" wp14:anchorId="272F325A" wp14:editId="2DCC0C5A">
                  <wp:simplePos x="0" y="0"/>
                  <wp:positionH relativeFrom="column">
                    <wp:posOffset>3308985</wp:posOffset>
                  </wp:positionH>
                  <wp:positionV relativeFrom="paragraph">
                    <wp:posOffset>108585</wp:posOffset>
                  </wp:positionV>
                  <wp:extent cx="2270760" cy="1771015"/>
                  <wp:effectExtent l="0" t="0" r="0" b="635"/>
                  <wp:wrapSquare wrapText="bothSides"/>
                  <wp:docPr id="57" name="תמונה 57" descr="Mushroom Red Red Fungus White Scales Stock Photo (Edit Now) 59818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ushroom Red Red Fungus White Scales Stock Photo (Edit Now) 59818848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076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BA6EC" w14:textId="45004210" w:rsidR="00693411" w:rsidRDefault="00693411" w:rsidP="00AE7C9E"/>
          <w:p w14:paraId="63DBF82F" w14:textId="280F6FE5" w:rsidR="00693411" w:rsidRDefault="00693411" w:rsidP="00AE7C9E"/>
          <w:p w14:paraId="40117500" w14:textId="77777777" w:rsidR="00693411" w:rsidRDefault="00693411" w:rsidP="00AE7C9E"/>
          <w:p w14:paraId="5396B69A" w14:textId="77777777" w:rsidR="00693411" w:rsidRDefault="00693411" w:rsidP="00AE7C9E"/>
          <w:p w14:paraId="001841A8" w14:textId="6D8E487A" w:rsidR="00693411" w:rsidRDefault="00693411" w:rsidP="00AE7C9E"/>
          <w:p w14:paraId="1C822F59" w14:textId="3F4D2638" w:rsidR="002E3025" w:rsidRDefault="002E3025" w:rsidP="002E3025">
            <w:r>
              <w:t xml:space="preserve"> </w:t>
            </w:r>
          </w:p>
          <w:p w14:paraId="495F35D6" w14:textId="77777777" w:rsidR="002E3025" w:rsidRDefault="002E3025" w:rsidP="002E3025">
            <w:r>
              <w:t>Colors are universal and therefore easy to recognize</w:t>
            </w:r>
          </w:p>
          <w:p w14:paraId="1E29EF21" w14:textId="64A12EAD" w:rsidR="007679D3" w:rsidRPr="002E3025" w:rsidRDefault="007679D3" w:rsidP="00AE7C9E"/>
        </w:tc>
      </w:tr>
      <w:tr w:rsidR="007679D3" w14:paraId="39439BAC" w14:textId="125EA128" w:rsidTr="007679D3">
        <w:tc>
          <w:tcPr>
            <w:tcW w:w="549" w:type="dxa"/>
          </w:tcPr>
          <w:p w14:paraId="074DD46A" w14:textId="77777777" w:rsidR="007679D3" w:rsidRDefault="007679D3" w:rsidP="00AE7C9E">
            <w:r>
              <w:lastRenderedPageBreak/>
              <w:t>18</w:t>
            </w:r>
          </w:p>
        </w:tc>
        <w:tc>
          <w:tcPr>
            <w:tcW w:w="1918" w:type="dxa"/>
          </w:tcPr>
          <w:p w14:paraId="4FDA9749" w14:textId="77777777" w:rsidR="007679D3" w:rsidRDefault="007679D3" w:rsidP="00AE7C9E">
            <w:r w:rsidRPr="00E248A1">
              <w:t>ring-number</w:t>
            </w:r>
          </w:p>
        </w:tc>
        <w:tc>
          <w:tcPr>
            <w:tcW w:w="8448" w:type="dxa"/>
          </w:tcPr>
          <w:p w14:paraId="6616612A" w14:textId="77777777" w:rsidR="007679D3" w:rsidRDefault="00533B38" w:rsidP="00AE7C9E">
            <w:r>
              <w:rPr>
                <w:noProof/>
              </w:rPr>
              <w:drawing>
                <wp:anchor distT="0" distB="0" distL="114300" distR="114300" simplePos="0" relativeHeight="251704320" behindDoc="0" locked="0" layoutInCell="1" allowOverlap="1" wp14:anchorId="09A85CC2" wp14:editId="235E7DE2">
                  <wp:simplePos x="0" y="0"/>
                  <wp:positionH relativeFrom="column">
                    <wp:posOffset>3074035</wp:posOffset>
                  </wp:positionH>
                  <wp:positionV relativeFrom="paragraph">
                    <wp:posOffset>320040</wp:posOffset>
                  </wp:positionV>
                  <wp:extent cx="2531805" cy="2910840"/>
                  <wp:effectExtent l="0" t="0" r="1905" b="3810"/>
                  <wp:wrapSquare wrapText="bothSides"/>
                  <wp:docPr id="58" name="תמונה 58" descr="Mushroom Identification – The Mushroom Diary – UK Wild Mushro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ushroom Identification – The Mushroom Diary – UK Wild Mushroom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1805"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3025">
              <w:t>The part which connects the vail to the stalk.</w:t>
            </w:r>
          </w:p>
          <w:p w14:paraId="0FEAAEE1" w14:textId="34C8CFC3" w:rsidR="002E3025" w:rsidRDefault="002E3025" w:rsidP="00AE7C9E">
            <w:r>
              <w:t>Easy to determine since there can only be 1,2 or 0. One can just count.</w:t>
            </w:r>
          </w:p>
        </w:tc>
      </w:tr>
      <w:tr w:rsidR="007679D3" w14:paraId="164CAC2B" w14:textId="1F3973BB" w:rsidTr="007679D3">
        <w:tc>
          <w:tcPr>
            <w:tcW w:w="549" w:type="dxa"/>
          </w:tcPr>
          <w:p w14:paraId="71B7D638" w14:textId="77777777" w:rsidR="007679D3" w:rsidRDefault="007679D3" w:rsidP="00AE7C9E">
            <w:r>
              <w:t>19</w:t>
            </w:r>
          </w:p>
        </w:tc>
        <w:tc>
          <w:tcPr>
            <w:tcW w:w="1918" w:type="dxa"/>
          </w:tcPr>
          <w:p w14:paraId="34A22026" w14:textId="77777777" w:rsidR="007679D3" w:rsidRDefault="007679D3" w:rsidP="00AE7C9E">
            <w:r w:rsidRPr="00E248A1">
              <w:t>ring-type</w:t>
            </w:r>
          </w:p>
        </w:tc>
        <w:tc>
          <w:tcPr>
            <w:tcW w:w="8448" w:type="dxa"/>
          </w:tcPr>
          <w:p w14:paraId="21B19A41" w14:textId="77777777" w:rsidR="00533B38" w:rsidRDefault="00533B38" w:rsidP="00AE7C9E"/>
          <w:p w14:paraId="409155FC" w14:textId="5F0F8349" w:rsidR="00533B38" w:rsidRDefault="00533B38" w:rsidP="00AE7C9E">
            <w:r>
              <w:rPr>
                <w:noProof/>
              </w:rPr>
              <w:drawing>
                <wp:anchor distT="0" distB="0" distL="114300" distR="114300" simplePos="0" relativeHeight="251673600" behindDoc="0" locked="0" layoutInCell="1" allowOverlap="1" wp14:anchorId="6A18DC76" wp14:editId="7B10194B">
                  <wp:simplePos x="0" y="0"/>
                  <wp:positionH relativeFrom="column">
                    <wp:posOffset>50800</wp:posOffset>
                  </wp:positionH>
                  <wp:positionV relativeFrom="paragraph">
                    <wp:posOffset>48895</wp:posOffset>
                  </wp:positionV>
                  <wp:extent cx="4792980" cy="1295026"/>
                  <wp:effectExtent l="0" t="0" r="7620" b="635"/>
                  <wp:wrapSquare wrapText="bothSides"/>
                  <wp:docPr id="26" name="תמונה 26" descr="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lossar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2980" cy="12950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15AF5" w14:textId="67F82662" w:rsidR="00533B38" w:rsidRDefault="00533B38" w:rsidP="00AE7C9E"/>
          <w:p w14:paraId="41DDC6A6" w14:textId="4236DB85" w:rsidR="00533B38" w:rsidRDefault="00533B38" w:rsidP="00AE7C9E"/>
          <w:p w14:paraId="3E32BF4B" w14:textId="77777777" w:rsidR="00533B38" w:rsidRDefault="00533B38" w:rsidP="00AE7C9E"/>
          <w:p w14:paraId="54FB6551" w14:textId="16D72CE1" w:rsidR="00533B38" w:rsidRDefault="00533B38" w:rsidP="00AE7C9E"/>
          <w:p w14:paraId="57E180B0" w14:textId="2DE6BC9E" w:rsidR="002E3025" w:rsidRDefault="002E3025" w:rsidP="00AE7C9E"/>
          <w:p w14:paraId="07DEC887" w14:textId="77777777" w:rsidR="002E3025" w:rsidRDefault="002E3025" w:rsidP="00AE7C9E"/>
          <w:p w14:paraId="58F0DE40" w14:textId="712C8219" w:rsidR="00533B38" w:rsidRDefault="00533B38" w:rsidP="00AE7C9E"/>
          <w:p w14:paraId="5387FF94" w14:textId="0633720F" w:rsidR="00533B38" w:rsidRDefault="002E3025" w:rsidP="00AE7C9E">
            <w:r>
              <w:t xml:space="preserve">Slightly difficult to determine since options are very similar, and some require a little knowledge in the possible options besides “facing up/down” </w:t>
            </w:r>
          </w:p>
          <w:p w14:paraId="4E1C2519" w14:textId="28C80042" w:rsidR="00533B38" w:rsidRDefault="00533B38" w:rsidP="00AE7C9E"/>
          <w:p w14:paraId="1BBEA517" w14:textId="7BD03746" w:rsidR="00533B38" w:rsidRDefault="00533B38" w:rsidP="00AE7C9E"/>
          <w:p w14:paraId="7DE5630D" w14:textId="77777777" w:rsidR="00533B38" w:rsidRDefault="00533B38" w:rsidP="00AE7C9E"/>
          <w:p w14:paraId="4AB82ABF" w14:textId="457971CC" w:rsidR="007679D3" w:rsidRDefault="007679D3" w:rsidP="00AE7C9E"/>
        </w:tc>
      </w:tr>
      <w:tr w:rsidR="007679D3" w14:paraId="744465E1" w14:textId="3EED12FD" w:rsidTr="007679D3">
        <w:tc>
          <w:tcPr>
            <w:tcW w:w="549" w:type="dxa"/>
          </w:tcPr>
          <w:p w14:paraId="1675ABBD" w14:textId="77777777" w:rsidR="007679D3" w:rsidRDefault="007679D3" w:rsidP="00AE7C9E">
            <w:r>
              <w:t>20</w:t>
            </w:r>
          </w:p>
        </w:tc>
        <w:tc>
          <w:tcPr>
            <w:tcW w:w="1918" w:type="dxa"/>
          </w:tcPr>
          <w:p w14:paraId="3B4A3B64" w14:textId="77777777" w:rsidR="007679D3" w:rsidRDefault="007679D3" w:rsidP="00AE7C9E">
            <w:r w:rsidRPr="00E248A1">
              <w:t>spore-print-color</w:t>
            </w:r>
          </w:p>
        </w:tc>
        <w:tc>
          <w:tcPr>
            <w:tcW w:w="8448" w:type="dxa"/>
          </w:tcPr>
          <w:p w14:paraId="29D53AFB" w14:textId="5EEC2C09" w:rsidR="007679D3" w:rsidRDefault="00AD25BD" w:rsidP="00AE7C9E">
            <w:r>
              <w:rPr>
                <w:noProof/>
              </w:rPr>
              <w:drawing>
                <wp:inline distT="0" distB="0" distL="0" distR="0" wp14:anchorId="269CFE14" wp14:editId="33A75C6A">
                  <wp:extent cx="2466975" cy="1847850"/>
                  <wp:effectExtent l="0" t="0" r="952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6975" cy="1847850"/>
                          </a:xfrm>
                          <a:prstGeom prst="rect">
                            <a:avLst/>
                          </a:prstGeom>
                        </pic:spPr>
                      </pic:pic>
                    </a:graphicData>
                  </a:graphic>
                </wp:inline>
              </w:drawing>
            </w:r>
            <w:r w:rsidR="002E3025">
              <w:t xml:space="preserve"> the color of dust which comes out if the gill. Cat be spotted </w:t>
            </w:r>
            <w:proofErr w:type="spellStart"/>
            <w:r w:rsidR="002E3025">
              <w:t>easly</w:t>
            </w:r>
            <w:proofErr w:type="spellEnd"/>
            <w:r w:rsidR="0020009B">
              <w:t>.</w:t>
            </w:r>
          </w:p>
        </w:tc>
      </w:tr>
      <w:tr w:rsidR="007679D3" w14:paraId="1CC8504D" w14:textId="63A2FD48" w:rsidTr="007679D3">
        <w:tc>
          <w:tcPr>
            <w:tcW w:w="549" w:type="dxa"/>
          </w:tcPr>
          <w:p w14:paraId="7F055980" w14:textId="77777777" w:rsidR="007679D3" w:rsidRDefault="007679D3" w:rsidP="00AE7C9E">
            <w:r>
              <w:lastRenderedPageBreak/>
              <w:t>21</w:t>
            </w:r>
          </w:p>
        </w:tc>
        <w:tc>
          <w:tcPr>
            <w:tcW w:w="1918" w:type="dxa"/>
          </w:tcPr>
          <w:p w14:paraId="0B4791F1" w14:textId="77777777" w:rsidR="007679D3" w:rsidRDefault="007679D3" w:rsidP="00AE7C9E">
            <w:r w:rsidRPr="00E248A1">
              <w:t xml:space="preserve">population              </w:t>
            </w:r>
          </w:p>
        </w:tc>
        <w:tc>
          <w:tcPr>
            <w:tcW w:w="8448" w:type="dxa"/>
          </w:tcPr>
          <w:p w14:paraId="53C0F713" w14:textId="77777777" w:rsidR="007679D3" w:rsidRDefault="00533B38" w:rsidP="00AE7C9E">
            <w:r>
              <w:rPr>
                <w:noProof/>
              </w:rPr>
              <w:drawing>
                <wp:inline distT="0" distB="0" distL="0" distR="0" wp14:anchorId="2518399D" wp14:editId="36912640">
                  <wp:extent cx="2537460" cy="1813560"/>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7460" cy="1813560"/>
                          </a:xfrm>
                          <a:prstGeom prst="rect">
                            <a:avLst/>
                          </a:prstGeom>
                          <a:noFill/>
                          <a:ln>
                            <a:noFill/>
                          </a:ln>
                        </pic:spPr>
                      </pic:pic>
                    </a:graphicData>
                  </a:graphic>
                </wp:inline>
              </w:drawing>
            </w:r>
          </w:p>
          <w:p w14:paraId="4490ACEF" w14:textId="05CB16B6" w:rsidR="00533B38" w:rsidRDefault="00772BC5" w:rsidP="00AE7C9E">
            <w:r>
              <w:t xml:space="preserve">How common is the mushroom worldwide? Very difficult to tell without being </w:t>
            </w:r>
            <w:proofErr w:type="spellStart"/>
            <w:r>
              <w:t>en</w:t>
            </w:r>
            <w:proofErr w:type="spellEnd"/>
            <w:r>
              <w:t xml:space="preserve"> expert. </w:t>
            </w:r>
          </w:p>
          <w:p w14:paraId="2D0DA028" w14:textId="77777777" w:rsidR="00533B38" w:rsidRDefault="00533B38" w:rsidP="00AE7C9E"/>
          <w:p w14:paraId="0969421F" w14:textId="77777777" w:rsidR="00533B38" w:rsidRDefault="00533B38" w:rsidP="00AE7C9E"/>
          <w:p w14:paraId="53B68991" w14:textId="7EC5E82F" w:rsidR="00533B38" w:rsidRDefault="00533B38" w:rsidP="00AE7C9E"/>
        </w:tc>
      </w:tr>
      <w:tr w:rsidR="007679D3" w14:paraId="5F220513" w14:textId="48411E5C" w:rsidTr="007679D3">
        <w:tc>
          <w:tcPr>
            <w:tcW w:w="549" w:type="dxa"/>
          </w:tcPr>
          <w:p w14:paraId="4BBD5E88" w14:textId="77777777" w:rsidR="007679D3" w:rsidRDefault="007679D3" w:rsidP="00AE7C9E">
            <w:r>
              <w:t>22</w:t>
            </w:r>
          </w:p>
        </w:tc>
        <w:tc>
          <w:tcPr>
            <w:tcW w:w="1918" w:type="dxa"/>
          </w:tcPr>
          <w:p w14:paraId="3AE068F7" w14:textId="77777777" w:rsidR="007679D3" w:rsidRDefault="007679D3" w:rsidP="00AE7C9E">
            <w:r w:rsidRPr="00E248A1">
              <w:t>habitat</w:t>
            </w:r>
          </w:p>
        </w:tc>
        <w:tc>
          <w:tcPr>
            <w:tcW w:w="8448" w:type="dxa"/>
          </w:tcPr>
          <w:p w14:paraId="7E267A5D" w14:textId="77777777" w:rsidR="007679D3" w:rsidRDefault="00AD25BD" w:rsidP="00AE7C9E">
            <w:r>
              <w:rPr>
                <w:noProof/>
              </w:rPr>
              <w:drawing>
                <wp:anchor distT="0" distB="0" distL="114300" distR="114300" simplePos="0" relativeHeight="251677696" behindDoc="0" locked="0" layoutInCell="1" allowOverlap="1" wp14:anchorId="14CDA912" wp14:editId="7975339F">
                  <wp:simplePos x="0" y="0"/>
                  <wp:positionH relativeFrom="column">
                    <wp:posOffset>3682365</wp:posOffset>
                  </wp:positionH>
                  <wp:positionV relativeFrom="paragraph">
                    <wp:posOffset>64135</wp:posOffset>
                  </wp:positionV>
                  <wp:extent cx="1600200" cy="2857500"/>
                  <wp:effectExtent l="0" t="0" r="0" b="0"/>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00200" cy="2857500"/>
                          </a:xfrm>
                          <a:prstGeom prst="rect">
                            <a:avLst/>
                          </a:prstGeom>
                        </pic:spPr>
                      </pic:pic>
                    </a:graphicData>
                  </a:graphic>
                  <wp14:sizeRelH relativeFrom="page">
                    <wp14:pctWidth>0</wp14:pctWidth>
                  </wp14:sizeRelH>
                  <wp14:sizeRelV relativeFrom="page">
                    <wp14:pctHeight>0</wp14:pctHeight>
                  </wp14:sizeRelV>
                </wp:anchor>
              </w:drawing>
            </w:r>
          </w:p>
          <w:p w14:paraId="2CA832AB" w14:textId="77777777" w:rsidR="00AD25BD" w:rsidRDefault="00AD25BD" w:rsidP="00AE7C9E"/>
          <w:p w14:paraId="3937A4BF" w14:textId="77777777" w:rsidR="00AD25BD" w:rsidRDefault="00AD25BD" w:rsidP="00AE7C9E"/>
          <w:p w14:paraId="7D61C16E" w14:textId="77777777" w:rsidR="00AD25BD" w:rsidRDefault="00AD25BD" w:rsidP="00AE7C9E"/>
          <w:p w14:paraId="23EB3004" w14:textId="77777777" w:rsidR="00AD25BD" w:rsidRDefault="00AD25BD" w:rsidP="00AE7C9E"/>
          <w:p w14:paraId="0F62BCC1" w14:textId="77777777" w:rsidR="00AD25BD" w:rsidRDefault="00AD25BD" w:rsidP="00AE7C9E"/>
          <w:p w14:paraId="67416E17" w14:textId="27C90C26" w:rsidR="00AD25BD" w:rsidRDefault="00772BC5" w:rsidP="00AE7C9E">
            <w:r>
              <w:t>The location where the mushroom grows. Very easy, one can just look around him/her.</w:t>
            </w:r>
          </w:p>
          <w:p w14:paraId="510DA51B" w14:textId="77777777" w:rsidR="00AD25BD" w:rsidRDefault="00AD25BD" w:rsidP="00AE7C9E"/>
          <w:p w14:paraId="4691902A" w14:textId="77777777" w:rsidR="00AD25BD" w:rsidRDefault="00AD25BD" w:rsidP="00AE7C9E"/>
          <w:p w14:paraId="15992EBA" w14:textId="77777777" w:rsidR="00AD25BD" w:rsidRDefault="00AD25BD" w:rsidP="00AE7C9E"/>
          <w:p w14:paraId="5D23DFAB" w14:textId="77777777" w:rsidR="00AD25BD" w:rsidRDefault="00AD25BD" w:rsidP="00AE7C9E"/>
          <w:p w14:paraId="2D0E2E1C" w14:textId="77777777" w:rsidR="00AD25BD" w:rsidRDefault="00AD25BD" w:rsidP="00AE7C9E"/>
          <w:p w14:paraId="1DC930AF" w14:textId="77777777" w:rsidR="00AD25BD" w:rsidRDefault="00AD25BD" w:rsidP="00AE7C9E"/>
          <w:p w14:paraId="7D626F63" w14:textId="77777777" w:rsidR="00AD25BD" w:rsidRDefault="00AD25BD" w:rsidP="00AE7C9E"/>
          <w:p w14:paraId="0591E3FA" w14:textId="77777777" w:rsidR="00AD25BD" w:rsidRDefault="00AD25BD" w:rsidP="00AE7C9E"/>
          <w:p w14:paraId="5CE9B239" w14:textId="77777777" w:rsidR="00AD25BD" w:rsidRDefault="00AD25BD" w:rsidP="00AE7C9E"/>
          <w:p w14:paraId="6BA56000" w14:textId="77777777" w:rsidR="00AD25BD" w:rsidRDefault="00AD25BD" w:rsidP="00AE7C9E"/>
          <w:p w14:paraId="15898A7A" w14:textId="77777777" w:rsidR="00AD25BD" w:rsidRDefault="00AD25BD" w:rsidP="00AE7C9E"/>
          <w:p w14:paraId="794304A1" w14:textId="77777777" w:rsidR="00AD25BD" w:rsidRDefault="00AD25BD" w:rsidP="00AE7C9E"/>
          <w:p w14:paraId="4E27923D" w14:textId="58922284" w:rsidR="00AD25BD" w:rsidRDefault="00AD25BD" w:rsidP="00AE7C9E"/>
        </w:tc>
      </w:tr>
    </w:tbl>
    <w:p w14:paraId="637A9D6F" w14:textId="78410F9C" w:rsidR="00B56A94" w:rsidRDefault="00B56A94" w:rsidP="00F37DB6"/>
    <w:p w14:paraId="7300DA2A" w14:textId="77777777" w:rsidR="00B56A94" w:rsidRDefault="00B56A94">
      <w:r>
        <w:br w:type="page"/>
      </w:r>
    </w:p>
    <w:p w14:paraId="02BE7F43" w14:textId="754E222F" w:rsidR="00B56A94" w:rsidRDefault="00B56A94" w:rsidP="00965C97">
      <w:pPr>
        <w:pStyle w:val="1"/>
        <w:numPr>
          <w:ilvl w:val="0"/>
          <w:numId w:val="13"/>
        </w:numPr>
      </w:pPr>
      <w:bookmarkStart w:id="29" w:name="_Toc36928988"/>
      <w:r>
        <w:lastRenderedPageBreak/>
        <w:t>Appendix 2 – Cancer Tumor Parameters List</w:t>
      </w:r>
      <w:bookmarkEnd w:id="29"/>
    </w:p>
    <w:p w14:paraId="40302B0C" w14:textId="654ED818" w:rsidR="001927DD" w:rsidRDefault="001927DD" w:rsidP="001927DD"/>
    <w:p w14:paraId="3957D776" w14:textId="7E6E4123" w:rsidR="001927DD" w:rsidRDefault="001927DD" w:rsidP="001927DD">
      <w:r>
        <w:t xml:space="preserve">Clump Thickness               </w:t>
      </w:r>
      <w:r w:rsidR="00435A06">
        <w:t xml:space="preserve">  (</w:t>
      </w:r>
      <w:r>
        <w:t xml:space="preserve">1 </w:t>
      </w:r>
      <w:r w:rsidR="00435A06">
        <w:t>–</w:t>
      </w:r>
      <w:r>
        <w:t xml:space="preserve"> 10</w:t>
      </w:r>
      <w:r w:rsidR="00435A06">
        <w:t>)</w:t>
      </w:r>
    </w:p>
    <w:p w14:paraId="79F19E02" w14:textId="78288F7E" w:rsidR="001927DD" w:rsidRDefault="001927DD" w:rsidP="001927DD">
      <w:r>
        <w:t xml:space="preserve">Uniformity of Cell Size       </w:t>
      </w:r>
      <w:r w:rsidR="00435A06">
        <w:t>(</w:t>
      </w:r>
      <w:r>
        <w:t xml:space="preserve">1 </w:t>
      </w:r>
      <w:r w:rsidR="00435A06">
        <w:t>–</w:t>
      </w:r>
      <w:r>
        <w:t xml:space="preserve"> 10</w:t>
      </w:r>
      <w:r w:rsidR="00435A06">
        <w:t>)</w:t>
      </w:r>
    </w:p>
    <w:p w14:paraId="4547B241" w14:textId="43C39D34" w:rsidR="001927DD" w:rsidRDefault="001927DD" w:rsidP="001927DD">
      <w:r>
        <w:t xml:space="preserve">Uniformity of Cell Shape    </w:t>
      </w:r>
      <w:r w:rsidR="00435A06">
        <w:t>(</w:t>
      </w:r>
      <w:r>
        <w:t xml:space="preserve">1 </w:t>
      </w:r>
      <w:r w:rsidR="00435A06">
        <w:t>–</w:t>
      </w:r>
      <w:r>
        <w:t xml:space="preserve"> 10</w:t>
      </w:r>
      <w:r w:rsidR="00435A06">
        <w:t>)</w:t>
      </w:r>
    </w:p>
    <w:p w14:paraId="6A8E4772" w14:textId="0B7C0B23" w:rsidR="001927DD" w:rsidRDefault="001927DD" w:rsidP="001927DD">
      <w:r>
        <w:t xml:space="preserve">Marginal Adhesion             </w:t>
      </w:r>
      <w:r w:rsidR="00435A06">
        <w:t>(</w:t>
      </w:r>
      <w:r>
        <w:t xml:space="preserve">1 </w:t>
      </w:r>
      <w:r w:rsidR="00435A06">
        <w:t>–</w:t>
      </w:r>
      <w:r>
        <w:t xml:space="preserve"> 10</w:t>
      </w:r>
      <w:r w:rsidR="00435A06">
        <w:t>)</w:t>
      </w:r>
    </w:p>
    <w:p w14:paraId="6F57C677" w14:textId="7B9F6963" w:rsidR="001927DD" w:rsidRDefault="001927DD" w:rsidP="001927DD">
      <w:r>
        <w:t xml:space="preserve">Single Epithelial Cell Size   </w:t>
      </w:r>
      <w:r w:rsidR="00435A06">
        <w:t>(</w:t>
      </w:r>
      <w:r>
        <w:t xml:space="preserve">1 </w:t>
      </w:r>
      <w:r w:rsidR="00435A06">
        <w:t>–</w:t>
      </w:r>
      <w:r>
        <w:t xml:space="preserve"> 10</w:t>
      </w:r>
      <w:r w:rsidR="00435A06">
        <w:t>)</w:t>
      </w:r>
    </w:p>
    <w:p w14:paraId="1565AC35" w14:textId="5DECE6AB" w:rsidR="001927DD" w:rsidRDefault="001927DD" w:rsidP="001927DD">
      <w:r>
        <w:t xml:space="preserve">Bare Nuclei                   </w:t>
      </w:r>
      <w:r w:rsidR="00435A06">
        <w:tab/>
        <w:t xml:space="preserve">   (</w:t>
      </w:r>
      <w:r>
        <w:t xml:space="preserve">1 </w:t>
      </w:r>
      <w:r w:rsidR="00435A06">
        <w:t>–</w:t>
      </w:r>
      <w:r>
        <w:t xml:space="preserve"> 10</w:t>
      </w:r>
      <w:r w:rsidR="00435A06">
        <w:t>)</w:t>
      </w:r>
    </w:p>
    <w:p w14:paraId="788C3329" w14:textId="645A2508" w:rsidR="001927DD" w:rsidRDefault="001927DD" w:rsidP="001927DD">
      <w:r>
        <w:t xml:space="preserve">Bland Chromatin              </w:t>
      </w:r>
      <w:r w:rsidR="00435A06">
        <w:t xml:space="preserve"> </w:t>
      </w:r>
      <w:r>
        <w:t xml:space="preserve"> </w:t>
      </w:r>
      <w:r w:rsidR="00435A06">
        <w:t>(</w:t>
      </w:r>
      <w:r>
        <w:t xml:space="preserve">1 </w:t>
      </w:r>
      <w:r w:rsidR="00435A06">
        <w:t>–</w:t>
      </w:r>
      <w:r>
        <w:t xml:space="preserve"> 10</w:t>
      </w:r>
      <w:r w:rsidR="00435A06">
        <w:t>)</w:t>
      </w:r>
    </w:p>
    <w:p w14:paraId="359397CB" w14:textId="79A7E899" w:rsidR="001927DD" w:rsidRDefault="001927DD" w:rsidP="001927DD">
      <w:r>
        <w:t xml:space="preserve">Normal Nucleoli               </w:t>
      </w:r>
      <w:r w:rsidR="00435A06">
        <w:t xml:space="preserve">  (</w:t>
      </w:r>
      <w:r>
        <w:t xml:space="preserve">1 </w:t>
      </w:r>
      <w:r w:rsidR="00435A06">
        <w:t>–</w:t>
      </w:r>
      <w:r>
        <w:t xml:space="preserve"> 10</w:t>
      </w:r>
      <w:r w:rsidR="00435A06">
        <w:t>)</w:t>
      </w:r>
    </w:p>
    <w:p w14:paraId="1CC5029D" w14:textId="2233A2A6" w:rsidR="001927DD" w:rsidRDefault="00286072" w:rsidP="001927DD">
      <w:r>
        <w:t>Mitoses</w:t>
      </w:r>
      <w:r w:rsidR="001927DD">
        <w:t xml:space="preserve">                      </w:t>
      </w:r>
      <w:r w:rsidR="00435A06">
        <w:tab/>
        <w:t xml:space="preserve">   (</w:t>
      </w:r>
      <w:r w:rsidR="001927DD">
        <w:t>1 – 10</w:t>
      </w:r>
      <w:r w:rsidR="00435A06">
        <w:t>)</w:t>
      </w:r>
    </w:p>
    <w:p w14:paraId="31F370C7" w14:textId="19C6F948" w:rsidR="00A77792" w:rsidRDefault="00A77792" w:rsidP="001927DD">
      <w:r>
        <w:t xml:space="preserve">Class </w:t>
      </w:r>
      <w:r>
        <w:tab/>
      </w:r>
      <w:r>
        <w:tab/>
      </w:r>
      <w:r>
        <w:tab/>
        <w:t xml:space="preserve">   (2 – </w:t>
      </w:r>
      <w:r>
        <w:rPr>
          <w:rFonts w:ascii="Helvetica" w:hAnsi="Helvetica" w:cs="Helvetica"/>
          <w:color w:val="000000"/>
          <w:shd w:val="clear" w:color="auto" w:fill="FFFFFF"/>
        </w:rPr>
        <w:t>Benign, 4 – malignant)</w:t>
      </w:r>
    </w:p>
    <w:p w14:paraId="157DBFCA" w14:textId="1433533F" w:rsidR="001927DD" w:rsidRDefault="001927DD" w:rsidP="001927DD"/>
    <w:tbl>
      <w:tblPr>
        <w:tblStyle w:val="a5"/>
        <w:tblW w:w="0" w:type="auto"/>
        <w:tblLook w:val="04A0" w:firstRow="1" w:lastRow="0" w:firstColumn="1" w:lastColumn="0" w:noHBand="0" w:noVBand="1"/>
      </w:tblPr>
      <w:tblGrid>
        <w:gridCol w:w="1980"/>
        <w:gridCol w:w="7370"/>
      </w:tblGrid>
      <w:tr w:rsidR="001927DD" w14:paraId="0F6B3F86" w14:textId="77777777" w:rsidTr="001927DD">
        <w:tc>
          <w:tcPr>
            <w:tcW w:w="1980" w:type="dxa"/>
          </w:tcPr>
          <w:p w14:paraId="1365337A" w14:textId="300525DD" w:rsidR="001927DD" w:rsidRDefault="001927DD" w:rsidP="001927DD">
            <w:r>
              <w:t>Attribute</w:t>
            </w:r>
          </w:p>
        </w:tc>
        <w:tc>
          <w:tcPr>
            <w:tcW w:w="7370" w:type="dxa"/>
          </w:tcPr>
          <w:p w14:paraId="2C749455" w14:textId="2E560B80" w:rsidR="001927DD" w:rsidRDefault="001927DD" w:rsidP="001927DD">
            <w:r>
              <w:t>Details</w:t>
            </w:r>
          </w:p>
        </w:tc>
      </w:tr>
      <w:tr w:rsidR="001927DD" w14:paraId="3A980797" w14:textId="77777777" w:rsidTr="001927DD">
        <w:tc>
          <w:tcPr>
            <w:tcW w:w="1980" w:type="dxa"/>
          </w:tcPr>
          <w:p w14:paraId="2070A577" w14:textId="01513DA9" w:rsidR="001927DD" w:rsidRDefault="00286072" w:rsidP="001927DD">
            <w:r>
              <w:t>Clump Thickness</w:t>
            </w:r>
          </w:p>
        </w:tc>
        <w:tc>
          <w:tcPr>
            <w:tcW w:w="7370" w:type="dxa"/>
          </w:tcPr>
          <w:p w14:paraId="1C887909" w14:textId="26C68A02" w:rsidR="001927DD" w:rsidRDefault="00A9331A" w:rsidP="001927DD">
            <w:r>
              <w:rPr>
                <w:rFonts w:ascii="Helvetica" w:hAnsi="Helvetica" w:cs="Helvetica"/>
                <w:color w:val="000000"/>
                <w:shd w:val="clear" w:color="auto" w:fill="FFFFFF"/>
              </w:rPr>
              <w:t>Benign cells tend to be grouped in monolayers, while cancerous cells are often grouped in multilayers.</w:t>
            </w:r>
          </w:p>
        </w:tc>
      </w:tr>
      <w:tr w:rsidR="001927DD" w14:paraId="222FEC39" w14:textId="77777777" w:rsidTr="001927DD">
        <w:tc>
          <w:tcPr>
            <w:tcW w:w="1980" w:type="dxa"/>
          </w:tcPr>
          <w:p w14:paraId="756803F8" w14:textId="0092F217" w:rsidR="001927DD" w:rsidRDefault="00286072" w:rsidP="001927DD">
            <w:r>
              <w:t>Uniformity of Cell Size</w:t>
            </w:r>
          </w:p>
        </w:tc>
        <w:tc>
          <w:tcPr>
            <w:tcW w:w="7370" w:type="dxa"/>
          </w:tcPr>
          <w:p w14:paraId="326D3250" w14:textId="32774DE2" w:rsidR="001927DD" w:rsidRDefault="00A9331A" w:rsidP="001927DD">
            <w:r>
              <w:rPr>
                <w:rFonts w:ascii="Helvetica" w:hAnsi="Helvetica" w:cs="Helvetica"/>
                <w:color w:val="000000"/>
                <w:shd w:val="clear" w:color="auto" w:fill="FFFFFF"/>
              </w:rPr>
              <w:t>Cancer cells tend to vary in size and shape. That is why these parameters are valuable in determining whether the cells are cancerous or not.</w:t>
            </w:r>
          </w:p>
        </w:tc>
      </w:tr>
      <w:tr w:rsidR="001927DD" w14:paraId="05F04027" w14:textId="77777777" w:rsidTr="001927DD">
        <w:tc>
          <w:tcPr>
            <w:tcW w:w="1980" w:type="dxa"/>
          </w:tcPr>
          <w:p w14:paraId="23861349" w14:textId="4837734D" w:rsidR="001927DD" w:rsidRDefault="00286072" w:rsidP="001927DD">
            <w:r>
              <w:t>Uniformity of Cell Shape</w:t>
            </w:r>
          </w:p>
        </w:tc>
        <w:tc>
          <w:tcPr>
            <w:tcW w:w="7370" w:type="dxa"/>
          </w:tcPr>
          <w:p w14:paraId="699EA36B" w14:textId="62E680A8" w:rsidR="001927DD" w:rsidRDefault="00A9331A" w:rsidP="001927DD">
            <w:r>
              <w:rPr>
                <w:rFonts w:ascii="Helvetica" w:hAnsi="Helvetica" w:cs="Helvetica"/>
                <w:color w:val="000000"/>
                <w:shd w:val="clear" w:color="auto" w:fill="FFFFFF"/>
              </w:rPr>
              <w:t>Cancer cells tend to vary in size and shape. That is why these parameters are valuable in determining whether the cells are cancerous or not.</w:t>
            </w:r>
          </w:p>
        </w:tc>
      </w:tr>
      <w:tr w:rsidR="001927DD" w14:paraId="5CE2A453" w14:textId="77777777" w:rsidTr="001927DD">
        <w:tc>
          <w:tcPr>
            <w:tcW w:w="1980" w:type="dxa"/>
          </w:tcPr>
          <w:p w14:paraId="6CD9CA71" w14:textId="4B35E53C" w:rsidR="001927DD" w:rsidRDefault="00286072" w:rsidP="001927DD">
            <w:r>
              <w:t xml:space="preserve">Marginal Adhesion             </w:t>
            </w:r>
          </w:p>
        </w:tc>
        <w:tc>
          <w:tcPr>
            <w:tcW w:w="7370" w:type="dxa"/>
          </w:tcPr>
          <w:p w14:paraId="7A384CAE" w14:textId="5DF4C9F1" w:rsidR="001927DD" w:rsidRDefault="00A9331A" w:rsidP="001927DD">
            <w:r>
              <w:rPr>
                <w:rFonts w:ascii="Helvetica" w:hAnsi="Helvetica" w:cs="Helvetica"/>
                <w:color w:val="000000"/>
                <w:shd w:val="clear" w:color="auto" w:fill="FFFFFF"/>
              </w:rPr>
              <w:t>Normal cells tend to stick together. Cancer cells tends to los</w:t>
            </w:r>
            <w:r w:rsidR="00801E87">
              <w:rPr>
                <w:rFonts w:ascii="Helvetica" w:hAnsi="Helvetica" w:cs="Helvetica"/>
                <w:color w:val="000000"/>
                <w:shd w:val="clear" w:color="auto" w:fill="FFFFFF"/>
              </w:rPr>
              <w:t>e</w:t>
            </w:r>
            <w:r>
              <w:rPr>
                <w:rFonts w:ascii="Helvetica" w:hAnsi="Helvetica" w:cs="Helvetica"/>
                <w:color w:val="000000"/>
                <w:shd w:val="clear" w:color="auto" w:fill="FFFFFF"/>
              </w:rPr>
              <w:t xml:space="preserve"> this ability. </w:t>
            </w:r>
            <w:proofErr w:type="gramStart"/>
            <w:r>
              <w:rPr>
                <w:rFonts w:ascii="Helvetica" w:hAnsi="Helvetica" w:cs="Helvetica"/>
                <w:color w:val="000000"/>
                <w:shd w:val="clear" w:color="auto" w:fill="FFFFFF"/>
              </w:rPr>
              <w:t>So</w:t>
            </w:r>
            <w:proofErr w:type="gramEnd"/>
            <w:r>
              <w:rPr>
                <w:rFonts w:ascii="Helvetica" w:hAnsi="Helvetica" w:cs="Helvetica"/>
                <w:color w:val="000000"/>
                <w:shd w:val="clear" w:color="auto" w:fill="FFFFFF"/>
              </w:rPr>
              <w:t xml:space="preserve"> loss of adhesion is a sign of malignancy.</w:t>
            </w:r>
          </w:p>
        </w:tc>
      </w:tr>
      <w:tr w:rsidR="001927DD" w14:paraId="522B84B3" w14:textId="77777777" w:rsidTr="001927DD">
        <w:tc>
          <w:tcPr>
            <w:tcW w:w="1980" w:type="dxa"/>
          </w:tcPr>
          <w:p w14:paraId="7DC6DA64" w14:textId="03B2DE6B" w:rsidR="001927DD" w:rsidRDefault="00286072" w:rsidP="001927DD">
            <w:r>
              <w:t xml:space="preserve">Single Epithelial Cell Size   </w:t>
            </w:r>
          </w:p>
        </w:tc>
        <w:tc>
          <w:tcPr>
            <w:tcW w:w="7370" w:type="dxa"/>
          </w:tcPr>
          <w:p w14:paraId="50B53127" w14:textId="2D306105" w:rsidR="001927DD" w:rsidRDefault="00A9331A" w:rsidP="001927DD">
            <w:r>
              <w:rPr>
                <w:rFonts w:ascii="Helvetica" w:hAnsi="Helvetica" w:cs="Helvetica"/>
                <w:color w:val="000000"/>
                <w:shd w:val="clear" w:color="auto" w:fill="FFFFFF"/>
              </w:rPr>
              <w:t>Is related to the uniformity mentioned above. Epithelial cells that are significantly enlarged may be a malignant cell.</w:t>
            </w:r>
          </w:p>
        </w:tc>
      </w:tr>
      <w:tr w:rsidR="001927DD" w14:paraId="2D8E160D" w14:textId="77777777" w:rsidTr="001927DD">
        <w:tc>
          <w:tcPr>
            <w:tcW w:w="1980" w:type="dxa"/>
          </w:tcPr>
          <w:p w14:paraId="6A8EB791" w14:textId="583F0443" w:rsidR="001927DD" w:rsidRDefault="00286072" w:rsidP="001927DD">
            <w:r>
              <w:t>Bare Nuclei</w:t>
            </w:r>
          </w:p>
        </w:tc>
        <w:tc>
          <w:tcPr>
            <w:tcW w:w="7370" w:type="dxa"/>
          </w:tcPr>
          <w:p w14:paraId="00252F24" w14:textId="6EC54D4E" w:rsidR="001927DD" w:rsidRDefault="00A9331A" w:rsidP="001927DD">
            <w:r>
              <w:rPr>
                <w:rFonts w:ascii="Helvetica" w:hAnsi="Helvetica" w:cs="Helvetica"/>
                <w:color w:val="000000"/>
                <w:shd w:val="clear" w:color="auto" w:fill="FFFFFF"/>
              </w:rPr>
              <w:t xml:space="preserve">This is a term used for nuclei that is not surrounded by cytoplasm (the rest of the cell). Those are typically seen in benign </w:t>
            </w:r>
            <w:r w:rsidR="00A77792">
              <w:rPr>
                <w:rFonts w:ascii="Helvetica" w:hAnsi="Helvetica" w:cs="Helvetica"/>
                <w:color w:val="000000"/>
                <w:shd w:val="clear" w:color="auto" w:fill="FFFFFF"/>
              </w:rPr>
              <w:t>tumors</w:t>
            </w:r>
            <w:r>
              <w:rPr>
                <w:rFonts w:ascii="Helvetica" w:hAnsi="Helvetica" w:cs="Helvetica"/>
                <w:color w:val="000000"/>
                <w:shd w:val="clear" w:color="auto" w:fill="FFFFFF"/>
              </w:rPr>
              <w:t>.</w:t>
            </w:r>
          </w:p>
        </w:tc>
      </w:tr>
      <w:tr w:rsidR="001927DD" w14:paraId="299F025A" w14:textId="77777777" w:rsidTr="001927DD">
        <w:tc>
          <w:tcPr>
            <w:tcW w:w="1980" w:type="dxa"/>
          </w:tcPr>
          <w:p w14:paraId="3EF0BD60" w14:textId="675B2EA0" w:rsidR="001927DD" w:rsidRDefault="00286072" w:rsidP="001927DD">
            <w:r>
              <w:t>Bland Chromatin</w:t>
            </w:r>
          </w:p>
        </w:tc>
        <w:tc>
          <w:tcPr>
            <w:tcW w:w="7370" w:type="dxa"/>
          </w:tcPr>
          <w:p w14:paraId="349DED22" w14:textId="3CC4B670" w:rsidR="001927DD" w:rsidRDefault="00A9331A" w:rsidP="001927DD">
            <w:r>
              <w:rPr>
                <w:rFonts w:ascii="Helvetica" w:hAnsi="Helvetica" w:cs="Helvetica"/>
                <w:color w:val="000000"/>
                <w:shd w:val="clear" w:color="auto" w:fill="FFFFFF"/>
              </w:rPr>
              <w:t xml:space="preserve">Describes a uniform "texture" of the nucleus seen in benign cells. In cancer cells the chromatin </w:t>
            </w:r>
            <w:r w:rsidR="00801E87">
              <w:rPr>
                <w:rFonts w:ascii="Helvetica" w:hAnsi="Helvetica" w:cs="Helvetica"/>
                <w:color w:val="000000"/>
                <w:shd w:val="clear" w:color="auto" w:fill="FFFFFF"/>
              </w:rPr>
              <w:t>tends</w:t>
            </w:r>
            <w:r>
              <w:rPr>
                <w:rFonts w:ascii="Helvetica" w:hAnsi="Helvetica" w:cs="Helvetica"/>
                <w:color w:val="000000"/>
                <w:shd w:val="clear" w:color="auto" w:fill="FFFFFF"/>
              </w:rPr>
              <w:t xml:space="preserve"> to be </w:t>
            </w:r>
            <w:proofErr w:type="gramStart"/>
            <w:r>
              <w:rPr>
                <w:rFonts w:ascii="Helvetica" w:hAnsi="Helvetica" w:cs="Helvetica"/>
                <w:color w:val="000000"/>
                <w:shd w:val="clear" w:color="auto" w:fill="FFFFFF"/>
              </w:rPr>
              <w:t>more coarse</w:t>
            </w:r>
            <w:proofErr w:type="gramEnd"/>
            <w:r>
              <w:rPr>
                <w:rFonts w:ascii="Helvetica" w:hAnsi="Helvetica" w:cs="Helvetica"/>
                <w:color w:val="000000"/>
                <w:shd w:val="clear" w:color="auto" w:fill="FFFFFF"/>
              </w:rPr>
              <w:t>.</w:t>
            </w:r>
          </w:p>
        </w:tc>
      </w:tr>
      <w:tr w:rsidR="00286072" w14:paraId="715C8C6A" w14:textId="77777777" w:rsidTr="001927DD">
        <w:tc>
          <w:tcPr>
            <w:tcW w:w="1980" w:type="dxa"/>
          </w:tcPr>
          <w:p w14:paraId="2207BBE6" w14:textId="2A77E965" w:rsidR="00286072" w:rsidRDefault="00286072" w:rsidP="001927DD">
            <w:r>
              <w:t>Normal Nucleoli</w:t>
            </w:r>
          </w:p>
        </w:tc>
        <w:tc>
          <w:tcPr>
            <w:tcW w:w="7370" w:type="dxa"/>
          </w:tcPr>
          <w:p w14:paraId="1DC03276" w14:textId="453C7EAA" w:rsidR="00286072" w:rsidRDefault="00A9331A" w:rsidP="001927DD">
            <w:r>
              <w:rPr>
                <w:rFonts w:ascii="Helvetica" w:hAnsi="Helvetica" w:cs="Helvetica"/>
                <w:color w:val="000000"/>
                <w:shd w:val="clear" w:color="auto" w:fill="FFFFFF"/>
              </w:rPr>
              <w:t>Nucleoli are small structures seen in the nucleus. In normal cells the nucleolus is usually very small if visible at all. In cancer cells the nucleoli become more prominent, and sometimes there are more of them.</w:t>
            </w:r>
          </w:p>
        </w:tc>
      </w:tr>
      <w:tr w:rsidR="00286072" w14:paraId="2B9F4BDD" w14:textId="77777777" w:rsidTr="001927DD">
        <w:tc>
          <w:tcPr>
            <w:tcW w:w="1980" w:type="dxa"/>
          </w:tcPr>
          <w:p w14:paraId="68A527B8" w14:textId="7ED6E466" w:rsidR="00286072" w:rsidRDefault="00286072" w:rsidP="001927DD">
            <w:r>
              <w:t>Mitoses</w:t>
            </w:r>
          </w:p>
        </w:tc>
        <w:tc>
          <w:tcPr>
            <w:tcW w:w="7370" w:type="dxa"/>
          </w:tcPr>
          <w:p w14:paraId="22F1A6F8" w14:textId="59CB0E22" w:rsidR="00286072" w:rsidRDefault="00A9331A" w:rsidP="001927DD">
            <w:r>
              <w:rPr>
                <w:rFonts w:ascii="Helvetica" w:hAnsi="Helvetica" w:cs="Helvetica"/>
                <w:color w:val="000000"/>
                <w:shd w:val="clear" w:color="auto" w:fill="FFFFFF"/>
              </w:rPr>
              <w:t>Mitosis is the process by which genetic matter gets identically replicated many times over. Since cancer is caused by a damage or mutation to cellular DNA, mitosis plays an active role in spreading cancer in the body by making exact copies of these damaged and mutated cellular genetic materials.</w:t>
            </w:r>
          </w:p>
        </w:tc>
      </w:tr>
    </w:tbl>
    <w:p w14:paraId="76B426CA" w14:textId="3EDD72C1" w:rsidR="00751FFA" w:rsidRDefault="00751FFA" w:rsidP="00F37DB6"/>
    <w:p w14:paraId="07861B99" w14:textId="4F32BE3E" w:rsidR="00F37DB6" w:rsidRDefault="00751FFA" w:rsidP="00751FFA">
      <w:pPr>
        <w:pStyle w:val="1"/>
      </w:pPr>
      <w:bookmarkStart w:id="30" w:name="_Toc36928989"/>
      <w:r>
        <w:lastRenderedPageBreak/>
        <w:t>Bibliography</w:t>
      </w:r>
      <w:bookmarkEnd w:id="30"/>
      <w:r>
        <w:t xml:space="preserve"> </w:t>
      </w:r>
    </w:p>
    <w:p w14:paraId="68B942A3" w14:textId="77777777" w:rsidR="00127593" w:rsidRPr="00127593" w:rsidRDefault="00127593" w:rsidP="00127593"/>
    <w:p w14:paraId="1C10BB8D" w14:textId="69AE8CD5" w:rsidR="00751FFA" w:rsidRDefault="00751FFA" w:rsidP="00751FFA">
      <w:pPr>
        <w:pStyle w:val="a4"/>
        <w:numPr>
          <w:ilvl w:val="0"/>
          <w:numId w:val="10"/>
        </w:numPr>
      </w:pPr>
      <w:r w:rsidRPr="00751FFA">
        <w:t>Basics of Wild Harvested Mushroom Identification</w:t>
      </w:r>
    </w:p>
    <w:p w14:paraId="11971C6C" w14:textId="48F7C652" w:rsidR="00751FFA" w:rsidRDefault="00751FFA" w:rsidP="00751FFA">
      <w:pPr>
        <w:pStyle w:val="a4"/>
        <w:numPr>
          <w:ilvl w:val="0"/>
          <w:numId w:val="10"/>
        </w:numPr>
      </w:pPr>
      <w:r w:rsidRPr="00751FFA">
        <w:t>field_book_of_common_gilled_mushrooms_1928</w:t>
      </w:r>
    </w:p>
    <w:p w14:paraId="2105D598" w14:textId="77777777" w:rsidR="00751FFA" w:rsidRDefault="00751FFA" w:rsidP="00751FFA">
      <w:pPr>
        <w:pStyle w:val="a4"/>
      </w:pPr>
    </w:p>
    <w:p w14:paraId="6480172C" w14:textId="77777777" w:rsidR="00751FFA" w:rsidRPr="00751FFA" w:rsidRDefault="00751FFA" w:rsidP="00751FFA">
      <w:pPr>
        <w:pStyle w:val="a4"/>
      </w:pPr>
    </w:p>
    <w:sectPr w:rsidR="00751FFA" w:rsidRPr="00751FFA">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64283" w14:textId="77777777" w:rsidR="00163203" w:rsidRDefault="00163203" w:rsidP="0004767F">
      <w:pPr>
        <w:spacing w:after="0" w:line="240" w:lineRule="auto"/>
      </w:pPr>
      <w:r>
        <w:separator/>
      </w:r>
    </w:p>
  </w:endnote>
  <w:endnote w:type="continuationSeparator" w:id="0">
    <w:p w14:paraId="12DB9EFD" w14:textId="77777777" w:rsidR="00163203" w:rsidRDefault="00163203" w:rsidP="00047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876964"/>
      <w:docPartObj>
        <w:docPartGallery w:val="Page Numbers (Bottom of Page)"/>
        <w:docPartUnique/>
      </w:docPartObj>
    </w:sdtPr>
    <w:sdtContent>
      <w:p w14:paraId="68EEDA1A" w14:textId="5263313E" w:rsidR="007F0379" w:rsidRDefault="007F0379">
        <w:pPr>
          <w:pStyle w:val="a8"/>
          <w:jc w:val="center"/>
        </w:pPr>
        <w:r>
          <w:fldChar w:fldCharType="begin"/>
        </w:r>
        <w:r>
          <w:instrText>PAGE   \* MERGEFORMAT</w:instrText>
        </w:r>
        <w:r>
          <w:fldChar w:fldCharType="separate"/>
        </w:r>
        <w:r>
          <w:rPr>
            <w:rtl/>
            <w:lang w:val="he-IL"/>
          </w:rPr>
          <w:t>2</w:t>
        </w:r>
        <w:r>
          <w:fldChar w:fldCharType="end"/>
        </w:r>
      </w:p>
    </w:sdtContent>
  </w:sdt>
  <w:p w14:paraId="4897F595" w14:textId="77777777" w:rsidR="007F0379" w:rsidRDefault="007F037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F7656" w14:textId="77777777" w:rsidR="00163203" w:rsidRDefault="00163203" w:rsidP="0004767F">
      <w:pPr>
        <w:spacing w:after="0" w:line="240" w:lineRule="auto"/>
      </w:pPr>
      <w:r>
        <w:separator/>
      </w:r>
    </w:p>
  </w:footnote>
  <w:footnote w:type="continuationSeparator" w:id="0">
    <w:p w14:paraId="4083A184" w14:textId="77777777" w:rsidR="00163203" w:rsidRDefault="00163203" w:rsidP="000476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81C40"/>
    <w:multiLevelType w:val="multilevel"/>
    <w:tmpl w:val="ED3C95DE"/>
    <w:lvl w:ilvl="0">
      <w:start w:val="5"/>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8E7D93"/>
    <w:multiLevelType w:val="hybridMultilevel"/>
    <w:tmpl w:val="9CD66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A2B3B"/>
    <w:multiLevelType w:val="multilevel"/>
    <w:tmpl w:val="95985B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9835E67"/>
    <w:multiLevelType w:val="hybridMultilevel"/>
    <w:tmpl w:val="459276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E92094A"/>
    <w:multiLevelType w:val="hybridMultilevel"/>
    <w:tmpl w:val="05446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706D8"/>
    <w:multiLevelType w:val="hybridMultilevel"/>
    <w:tmpl w:val="E8B0453E"/>
    <w:lvl w:ilvl="0" w:tplc="BB74C278">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0269"/>
    <w:multiLevelType w:val="hybridMultilevel"/>
    <w:tmpl w:val="771867BA"/>
    <w:lvl w:ilvl="0" w:tplc="F642FC1C">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20CAA"/>
    <w:multiLevelType w:val="multilevel"/>
    <w:tmpl w:val="195A0A4E"/>
    <w:lvl w:ilvl="0">
      <w:start w:val="5"/>
      <w:numFmt w:val="decimal"/>
      <w:lvlText w:val="%1"/>
      <w:lvlJc w:val="left"/>
      <w:pPr>
        <w:ind w:left="516" w:hanging="516"/>
      </w:pPr>
      <w:rPr>
        <w:rFonts w:hint="default"/>
      </w:rPr>
    </w:lvl>
    <w:lvl w:ilvl="1">
      <w:start w:val="1"/>
      <w:numFmt w:val="decimal"/>
      <w:lvlText w:val="%1.%2"/>
      <w:lvlJc w:val="left"/>
      <w:pPr>
        <w:ind w:left="696" w:hanging="51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2C19662C"/>
    <w:multiLevelType w:val="multilevel"/>
    <w:tmpl w:val="C94E6DBE"/>
    <w:lvl w:ilvl="0">
      <w:start w:val="5"/>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D91281"/>
    <w:multiLevelType w:val="hybridMultilevel"/>
    <w:tmpl w:val="C2E2D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03130C"/>
    <w:multiLevelType w:val="multilevel"/>
    <w:tmpl w:val="EED626A0"/>
    <w:lvl w:ilvl="0">
      <w:start w:val="5"/>
      <w:numFmt w:val="decimal"/>
      <w:lvlText w:val="%1."/>
      <w:lvlJc w:val="left"/>
      <w:pPr>
        <w:ind w:left="576" w:hanging="576"/>
      </w:pPr>
      <w:rPr>
        <w:rFonts w:hint="default"/>
      </w:rPr>
    </w:lvl>
    <w:lvl w:ilvl="1">
      <w:start w:val="2"/>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28F5916"/>
    <w:multiLevelType w:val="multilevel"/>
    <w:tmpl w:val="F0FEC7F8"/>
    <w:lvl w:ilvl="0">
      <w:start w:val="5"/>
      <w:numFmt w:val="decimal"/>
      <w:lvlText w:val="%1"/>
      <w:lvlJc w:val="left"/>
      <w:pPr>
        <w:ind w:left="708" w:hanging="708"/>
      </w:pPr>
      <w:rPr>
        <w:rFonts w:hint="default"/>
      </w:rPr>
    </w:lvl>
    <w:lvl w:ilvl="1">
      <w:start w:val="1"/>
      <w:numFmt w:val="decimal"/>
      <w:lvlText w:val="%1.%2"/>
      <w:lvlJc w:val="left"/>
      <w:pPr>
        <w:ind w:left="828" w:hanging="708"/>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40DD2627"/>
    <w:multiLevelType w:val="multilevel"/>
    <w:tmpl w:val="AD029072"/>
    <w:lvl w:ilvl="0">
      <w:start w:val="5"/>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0875BC"/>
    <w:multiLevelType w:val="hybridMultilevel"/>
    <w:tmpl w:val="F4B0B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C96979"/>
    <w:multiLevelType w:val="hybridMultilevel"/>
    <w:tmpl w:val="92B6C370"/>
    <w:lvl w:ilvl="0" w:tplc="71B0D1D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F30256"/>
    <w:multiLevelType w:val="multilevel"/>
    <w:tmpl w:val="92B6F2D2"/>
    <w:lvl w:ilvl="0">
      <w:start w:val="41"/>
      <w:numFmt w:val="decimal"/>
      <w:lvlText w:val="%1."/>
      <w:lvlJc w:val="left"/>
      <w:pPr>
        <w:ind w:left="516" w:hanging="516"/>
      </w:pPr>
      <w:rPr>
        <w:rFonts w:hint="default"/>
      </w:rPr>
    </w:lvl>
    <w:lvl w:ilvl="1">
      <w:start w:val="9"/>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6006047A"/>
    <w:multiLevelType w:val="hybridMultilevel"/>
    <w:tmpl w:val="F3AA6400"/>
    <w:lvl w:ilvl="0" w:tplc="FD5656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7D0B05"/>
    <w:multiLevelType w:val="hybridMultilevel"/>
    <w:tmpl w:val="313C172A"/>
    <w:lvl w:ilvl="0" w:tplc="D1DC7FD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502166"/>
    <w:multiLevelType w:val="hybridMultilevel"/>
    <w:tmpl w:val="4C60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54153E"/>
    <w:multiLevelType w:val="multilevel"/>
    <w:tmpl w:val="2EE2D8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C2E5686"/>
    <w:multiLevelType w:val="hybridMultilevel"/>
    <w:tmpl w:val="3AFEB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9"/>
  </w:num>
  <w:num w:numId="4">
    <w:abstractNumId w:val="1"/>
  </w:num>
  <w:num w:numId="5">
    <w:abstractNumId w:val="18"/>
  </w:num>
  <w:num w:numId="6">
    <w:abstractNumId w:val="16"/>
  </w:num>
  <w:num w:numId="7">
    <w:abstractNumId w:val="14"/>
  </w:num>
  <w:num w:numId="8">
    <w:abstractNumId w:val="13"/>
  </w:num>
  <w:num w:numId="9">
    <w:abstractNumId w:val="6"/>
  </w:num>
  <w:num w:numId="10">
    <w:abstractNumId w:val="5"/>
  </w:num>
  <w:num w:numId="11">
    <w:abstractNumId w:val="4"/>
  </w:num>
  <w:num w:numId="12">
    <w:abstractNumId w:val="17"/>
  </w:num>
  <w:num w:numId="13">
    <w:abstractNumId w:val="2"/>
  </w:num>
  <w:num w:numId="14">
    <w:abstractNumId w:val="19"/>
  </w:num>
  <w:num w:numId="15">
    <w:abstractNumId w:val="7"/>
  </w:num>
  <w:num w:numId="16">
    <w:abstractNumId w:val="11"/>
  </w:num>
  <w:num w:numId="17">
    <w:abstractNumId w:val="12"/>
  </w:num>
  <w:num w:numId="18">
    <w:abstractNumId w:val="0"/>
  </w:num>
  <w:num w:numId="19">
    <w:abstractNumId w:val="8"/>
  </w:num>
  <w:num w:numId="20">
    <w:abstractNumId w:val="15"/>
  </w:num>
  <w:num w:numId="2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yal Brill">
    <w15:presenceInfo w15:providerId="None" w15:userId="Eyal Bri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5D"/>
    <w:rsid w:val="0000263D"/>
    <w:rsid w:val="00010DC9"/>
    <w:rsid w:val="00014FB3"/>
    <w:rsid w:val="00015651"/>
    <w:rsid w:val="00020E3F"/>
    <w:rsid w:val="0004767F"/>
    <w:rsid w:val="00055B20"/>
    <w:rsid w:val="00057A7B"/>
    <w:rsid w:val="00073F15"/>
    <w:rsid w:val="00086E21"/>
    <w:rsid w:val="00091C48"/>
    <w:rsid w:val="00092566"/>
    <w:rsid w:val="000A5286"/>
    <w:rsid w:val="000D6998"/>
    <w:rsid w:val="00127593"/>
    <w:rsid w:val="00147979"/>
    <w:rsid w:val="001563F2"/>
    <w:rsid w:val="00156CFB"/>
    <w:rsid w:val="00163203"/>
    <w:rsid w:val="001632E7"/>
    <w:rsid w:val="00165519"/>
    <w:rsid w:val="001927DD"/>
    <w:rsid w:val="00195FFA"/>
    <w:rsid w:val="001B0089"/>
    <w:rsid w:val="001B0F5D"/>
    <w:rsid w:val="001B4116"/>
    <w:rsid w:val="001B4E16"/>
    <w:rsid w:val="001B78B8"/>
    <w:rsid w:val="001C1480"/>
    <w:rsid w:val="001E1B99"/>
    <w:rsid w:val="0020009B"/>
    <w:rsid w:val="002202E2"/>
    <w:rsid w:val="00221702"/>
    <w:rsid w:val="0025078C"/>
    <w:rsid w:val="00262B65"/>
    <w:rsid w:val="00286072"/>
    <w:rsid w:val="002941F7"/>
    <w:rsid w:val="002C19E9"/>
    <w:rsid w:val="002E3025"/>
    <w:rsid w:val="00314A1A"/>
    <w:rsid w:val="00332771"/>
    <w:rsid w:val="00336943"/>
    <w:rsid w:val="00357FEF"/>
    <w:rsid w:val="00375459"/>
    <w:rsid w:val="003850DE"/>
    <w:rsid w:val="00392FAD"/>
    <w:rsid w:val="00393B04"/>
    <w:rsid w:val="003A201A"/>
    <w:rsid w:val="003B0610"/>
    <w:rsid w:val="003B55F5"/>
    <w:rsid w:val="003E7DEE"/>
    <w:rsid w:val="00413ED3"/>
    <w:rsid w:val="00435A06"/>
    <w:rsid w:val="00435BAE"/>
    <w:rsid w:val="00456CAB"/>
    <w:rsid w:val="00465FBA"/>
    <w:rsid w:val="00466076"/>
    <w:rsid w:val="00467B61"/>
    <w:rsid w:val="00493452"/>
    <w:rsid w:val="00493BF2"/>
    <w:rsid w:val="004A44A7"/>
    <w:rsid w:val="004A481E"/>
    <w:rsid w:val="004C251A"/>
    <w:rsid w:val="004D79E6"/>
    <w:rsid w:val="004E4584"/>
    <w:rsid w:val="004F0DFD"/>
    <w:rsid w:val="004F72EC"/>
    <w:rsid w:val="005053CD"/>
    <w:rsid w:val="00513E9C"/>
    <w:rsid w:val="00520BA8"/>
    <w:rsid w:val="00532760"/>
    <w:rsid w:val="00533B38"/>
    <w:rsid w:val="005441EC"/>
    <w:rsid w:val="005449A6"/>
    <w:rsid w:val="0055085C"/>
    <w:rsid w:val="005578BB"/>
    <w:rsid w:val="00557D76"/>
    <w:rsid w:val="005624F2"/>
    <w:rsid w:val="0057569B"/>
    <w:rsid w:val="00587568"/>
    <w:rsid w:val="005972D5"/>
    <w:rsid w:val="005B0439"/>
    <w:rsid w:val="005C3C49"/>
    <w:rsid w:val="005D27A1"/>
    <w:rsid w:val="005D316C"/>
    <w:rsid w:val="005F1ED3"/>
    <w:rsid w:val="0063067B"/>
    <w:rsid w:val="0063170D"/>
    <w:rsid w:val="00633347"/>
    <w:rsid w:val="00635069"/>
    <w:rsid w:val="00645930"/>
    <w:rsid w:val="0065177B"/>
    <w:rsid w:val="00682D67"/>
    <w:rsid w:val="00690750"/>
    <w:rsid w:val="0069246F"/>
    <w:rsid w:val="00693411"/>
    <w:rsid w:val="006A3A28"/>
    <w:rsid w:val="006D01B9"/>
    <w:rsid w:val="006D279C"/>
    <w:rsid w:val="006E031F"/>
    <w:rsid w:val="006F18A3"/>
    <w:rsid w:val="00702C66"/>
    <w:rsid w:val="00706600"/>
    <w:rsid w:val="00710E16"/>
    <w:rsid w:val="00711064"/>
    <w:rsid w:val="007241D2"/>
    <w:rsid w:val="00744E47"/>
    <w:rsid w:val="00745F55"/>
    <w:rsid w:val="00751FFA"/>
    <w:rsid w:val="007679D3"/>
    <w:rsid w:val="00772BC5"/>
    <w:rsid w:val="007734A0"/>
    <w:rsid w:val="007777B7"/>
    <w:rsid w:val="007808D4"/>
    <w:rsid w:val="0078226A"/>
    <w:rsid w:val="00782399"/>
    <w:rsid w:val="007A17F9"/>
    <w:rsid w:val="007B5AB3"/>
    <w:rsid w:val="007C3CAC"/>
    <w:rsid w:val="007D2D2A"/>
    <w:rsid w:val="007F0379"/>
    <w:rsid w:val="007F4A62"/>
    <w:rsid w:val="007F53B8"/>
    <w:rsid w:val="00801E87"/>
    <w:rsid w:val="00814261"/>
    <w:rsid w:val="00856873"/>
    <w:rsid w:val="00857B7A"/>
    <w:rsid w:val="00861FD3"/>
    <w:rsid w:val="00866BC8"/>
    <w:rsid w:val="0087633F"/>
    <w:rsid w:val="00877F32"/>
    <w:rsid w:val="00884962"/>
    <w:rsid w:val="008962EF"/>
    <w:rsid w:val="008A73C1"/>
    <w:rsid w:val="008C0A23"/>
    <w:rsid w:val="008C3CFB"/>
    <w:rsid w:val="008E4060"/>
    <w:rsid w:val="008F05CD"/>
    <w:rsid w:val="008F4FC2"/>
    <w:rsid w:val="00922459"/>
    <w:rsid w:val="00925AFA"/>
    <w:rsid w:val="009268C0"/>
    <w:rsid w:val="009324C6"/>
    <w:rsid w:val="00936975"/>
    <w:rsid w:val="009424A8"/>
    <w:rsid w:val="00947979"/>
    <w:rsid w:val="009634AB"/>
    <w:rsid w:val="00965C97"/>
    <w:rsid w:val="00966040"/>
    <w:rsid w:val="009713F3"/>
    <w:rsid w:val="00980952"/>
    <w:rsid w:val="00980C09"/>
    <w:rsid w:val="009828F5"/>
    <w:rsid w:val="00997447"/>
    <w:rsid w:val="009B6584"/>
    <w:rsid w:val="009B677D"/>
    <w:rsid w:val="009B7FFD"/>
    <w:rsid w:val="009C1F2B"/>
    <w:rsid w:val="009F0734"/>
    <w:rsid w:val="00A04AEE"/>
    <w:rsid w:val="00A202DC"/>
    <w:rsid w:val="00A530FA"/>
    <w:rsid w:val="00A55AF1"/>
    <w:rsid w:val="00A57049"/>
    <w:rsid w:val="00A61929"/>
    <w:rsid w:val="00A77792"/>
    <w:rsid w:val="00A92765"/>
    <w:rsid w:val="00A9331A"/>
    <w:rsid w:val="00AA1AB8"/>
    <w:rsid w:val="00AA39BD"/>
    <w:rsid w:val="00AD25BD"/>
    <w:rsid w:val="00AE5DD5"/>
    <w:rsid w:val="00AE7C9E"/>
    <w:rsid w:val="00B04473"/>
    <w:rsid w:val="00B177AE"/>
    <w:rsid w:val="00B270D0"/>
    <w:rsid w:val="00B33BF9"/>
    <w:rsid w:val="00B40C82"/>
    <w:rsid w:val="00B525A9"/>
    <w:rsid w:val="00B53BA4"/>
    <w:rsid w:val="00B56A94"/>
    <w:rsid w:val="00B81DC4"/>
    <w:rsid w:val="00B91611"/>
    <w:rsid w:val="00BB02B2"/>
    <w:rsid w:val="00BC2DA3"/>
    <w:rsid w:val="00BC491E"/>
    <w:rsid w:val="00BD7C83"/>
    <w:rsid w:val="00BE5812"/>
    <w:rsid w:val="00C031A1"/>
    <w:rsid w:val="00C10A74"/>
    <w:rsid w:val="00C2311D"/>
    <w:rsid w:val="00C25086"/>
    <w:rsid w:val="00C25775"/>
    <w:rsid w:val="00C35E88"/>
    <w:rsid w:val="00C518BE"/>
    <w:rsid w:val="00C72C57"/>
    <w:rsid w:val="00C75D33"/>
    <w:rsid w:val="00C81BC9"/>
    <w:rsid w:val="00C91AA5"/>
    <w:rsid w:val="00CA6688"/>
    <w:rsid w:val="00CB3CD7"/>
    <w:rsid w:val="00CC400D"/>
    <w:rsid w:val="00CF016D"/>
    <w:rsid w:val="00CF227C"/>
    <w:rsid w:val="00D16CF1"/>
    <w:rsid w:val="00D1785F"/>
    <w:rsid w:val="00D46E50"/>
    <w:rsid w:val="00D52980"/>
    <w:rsid w:val="00D55AE2"/>
    <w:rsid w:val="00D769EE"/>
    <w:rsid w:val="00D814F5"/>
    <w:rsid w:val="00DA020A"/>
    <w:rsid w:val="00DB4DFE"/>
    <w:rsid w:val="00DC055C"/>
    <w:rsid w:val="00DC0FFD"/>
    <w:rsid w:val="00DD2A66"/>
    <w:rsid w:val="00DE0E49"/>
    <w:rsid w:val="00DF6D73"/>
    <w:rsid w:val="00DF7F02"/>
    <w:rsid w:val="00E10C11"/>
    <w:rsid w:val="00E248A1"/>
    <w:rsid w:val="00E335F2"/>
    <w:rsid w:val="00E34000"/>
    <w:rsid w:val="00E63AFD"/>
    <w:rsid w:val="00E71C37"/>
    <w:rsid w:val="00E7257D"/>
    <w:rsid w:val="00E75780"/>
    <w:rsid w:val="00E85F1C"/>
    <w:rsid w:val="00E9580F"/>
    <w:rsid w:val="00EA4284"/>
    <w:rsid w:val="00EC7C46"/>
    <w:rsid w:val="00ED5426"/>
    <w:rsid w:val="00EE4E45"/>
    <w:rsid w:val="00F1255B"/>
    <w:rsid w:val="00F142B7"/>
    <w:rsid w:val="00F26712"/>
    <w:rsid w:val="00F37DB6"/>
    <w:rsid w:val="00FA0C7D"/>
    <w:rsid w:val="00FB188A"/>
    <w:rsid w:val="00FC014B"/>
    <w:rsid w:val="00FE3543"/>
    <w:rsid w:val="00FF3995"/>
    <w:rsid w:val="00FF6BE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349B5"/>
  <w15:chartTrackingRefBased/>
  <w15:docId w15:val="{508F5999-17AD-4ACD-9620-87696590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B0F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A48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C0A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1B0F5D"/>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1B0F5D"/>
    <w:pPr>
      <w:bidi/>
      <w:outlineLvl w:val="9"/>
    </w:pPr>
    <w:rPr>
      <w:rtl/>
      <w:cs/>
    </w:rPr>
  </w:style>
  <w:style w:type="paragraph" w:styleId="TOC1">
    <w:name w:val="toc 1"/>
    <w:basedOn w:val="a"/>
    <w:next w:val="a"/>
    <w:autoRedefine/>
    <w:uiPriority w:val="39"/>
    <w:unhideWhenUsed/>
    <w:rsid w:val="001B0F5D"/>
    <w:pPr>
      <w:spacing w:after="100"/>
    </w:pPr>
  </w:style>
  <w:style w:type="character" w:styleId="Hyperlink">
    <w:name w:val="Hyperlink"/>
    <w:basedOn w:val="a0"/>
    <w:uiPriority w:val="99"/>
    <w:unhideWhenUsed/>
    <w:rsid w:val="001B0F5D"/>
    <w:rPr>
      <w:color w:val="0563C1" w:themeColor="hyperlink"/>
      <w:u w:val="single"/>
    </w:rPr>
  </w:style>
  <w:style w:type="paragraph" w:styleId="a4">
    <w:name w:val="List Paragraph"/>
    <w:basedOn w:val="a"/>
    <w:uiPriority w:val="34"/>
    <w:qFormat/>
    <w:rsid w:val="00FF6BEE"/>
    <w:pPr>
      <w:ind w:left="720"/>
      <w:contextualSpacing/>
    </w:pPr>
  </w:style>
  <w:style w:type="paragraph" w:styleId="NormalWeb">
    <w:name w:val="Normal (Web)"/>
    <w:basedOn w:val="a"/>
    <w:uiPriority w:val="99"/>
    <w:unhideWhenUsed/>
    <w:rsid w:val="005327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a0"/>
    <w:rsid w:val="00532760"/>
  </w:style>
  <w:style w:type="character" w:customStyle="1" w:styleId="texhtml">
    <w:name w:val="texhtml"/>
    <w:basedOn w:val="a0"/>
    <w:rsid w:val="00532760"/>
  </w:style>
  <w:style w:type="table" w:styleId="a5">
    <w:name w:val="Table Grid"/>
    <w:basedOn w:val="a1"/>
    <w:uiPriority w:val="39"/>
    <w:rsid w:val="00E24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04767F"/>
    <w:pPr>
      <w:tabs>
        <w:tab w:val="center" w:pos="4680"/>
        <w:tab w:val="right" w:pos="9360"/>
      </w:tabs>
      <w:spacing w:after="0" w:line="240" w:lineRule="auto"/>
    </w:pPr>
  </w:style>
  <w:style w:type="character" w:customStyle="1" w:styleId="a7">
    <w:name w:val="כותרת עליונה תו"/>
    <w:basedOn w:val="a0"/>
    <w:link w:val="a6"/>
    <w:uiPriority w:val="99"/>
    <w:rsid w:val="0004767F"/>
  </w:style>
  <w:style w:type="paragraph" w:styleId="a8">
    <w:name w:val="footer"/>
    <w:basedOn w:val="a"/>
    <w:link w:val="a9"/>
    <w:uiPriority w:val="99"/>
    <w:unhideWhenUsed/>
    <w:rsid w:val="0004767F"/>
    <w:pPr>
      <w:tabs>
        <w:tab w:val="center" w:pos="4680"/>
        <w:tab w:val="right" w:pos="9360"/>
      </w:tabs>
      <w:spacing w:after="0" w:line="240" w:lineRule="auto"/>
    </w:pPr>
  </w:style>
  <w:style w:type="character" w:customStyle="1" w:styleId="a9">
    <w:name w:val="כותרת תחתונה תו"/>
    <w:basedOn w:val="a0"/>
    <w:link w:val="a8"/>
    <w:uiPriority w:val="99"/>
    <w:rsid w:val="0004767F"/>
  </w:style>
  <w:style w:type="character" w:styleId="aa">
    <w:name w:val="Unresolved Mention"/>
    <w:basedOn w:val="a0"/>
    <w:uiPriority w:val="99"/>
    <w:semiHidden/>
    <w:unhideWhenUsed/>
    <w:rsid w:val="00A57049"/>
    <w:rPr>
      <w:color w:val="605E5C"/>
      <w:shd w:val="clear" w:color="auto" w:fill="E1DFDD"/>
    </w:rPr>
  </w:style>
  <w:style w:type="character" w:customStyle="1" w:styleId="20">
    <w:name w:val="כותרת 2 תו"/>
    <w:basedOn w:val="a0"/>
    <w:link w:val="2"/>
    <w:uiPriority w:val="9"/>
    <w:rsid w:val="004A481E"/>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8C0A23"/>
    <w:rPr>
      <w:rFonts w:asciiTheme="majorHAnsi" w:eastAsiaTheme="majorEastAsia" w:hAnsiTheme="majorHAnsi" w:cstheme="majorBidi"/>
      <w:color w:val="1F3763" w:themeColor="accent1" w:themeShade="7F"/>
      <w:sz w:val="24"/>
      <w:szCs w:val="24"/>
    </w:rPr>
  </w:style>
  <w:style w:type="paragraph" w:styleId="TOC2">
    <w:name w:val="toc 2"/>
    <w:basedOn w:val="a"/>
    <w:next w:val="a"/>
    <w:autoRedefine/>
    <w:uiPriority w:val="39"/>
    <w:unhideWhenUsed/>
    <w:rsid w:val="0065177B"/>
    <w:pPr>
      <w:spacing w:after="100"/>
      <w:ind w:left="220"/>
    </w:pPr>
  </w:style>
  <w:style w:type="paragraph" w:styleId="ab">
    <w:name w:val="Balloon Text"/>
    <w:basedOn w:val="a"/>
    <w:link w:val="ac"/>
    <w:uiPriority w:val="99"/>
    <w:semiHidden/>
    <w:unhideWhenUsed/>
    <w:rsid w:val="003B0610"/>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3B0610"/>
    <w:rPr>
      <w:rFonts w:ascii="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80515">
      <w:bodyDiv w:val="1"/>
      <w:marLeft w:val="0"/>
      <w:marRight w:val="0"/>
      <w:marTop w:val="0"/>
      <w:marBottom w:val="0"/>
      <w:divBdr>
        <w:top w:val="none" w:sz="0" w:space="0" w:color="auto"/>
        <w:left w:val="none" w:sz="0" w:space="0" w:color="auto"/>
        <w:bottom w:val="none" w:sz="0" w:space="0" w:color="auto"/>
        <w:right w:val="none" w:sz="0" w:space="0" w:color="auto"/>
      </w:divBdr>
    </w:div>
    <w:div w:id="95714751">
      <w:bodyDiv w:val="1"/>
      <w:marLeft w:val="0"/>
      <w:marRight w:val="0"/>
      <w:marTop w:val="0"/>
      <w:marBottom w:val="0"/>
      <w:divBdr>
        <w:top w:val="none" w:sz="0" w:space="0" w:color="auto"/>
        <w:left w:val="none" w:sz="0" w:space="0" w:color="auto"/>
        <w:bottom w:val="none" w:sz="0" w:space="0" w:color="auto"/>
        <w:right w:val="none" w:sz="0" w:space="0" w:color="auto"/>
      </w:divBdr>
    </w:div>
    <w:div w:id="195772638">
      <w:bodyDiv w:val="1"/>
      <w:marLeft w:val="0"/>
      <w:marRight w:val="0"/>
      <w:marTop w:val="0"/>
      <w:marBottom w:val="0"/>
      <w:divBdr>
        <w:top w:val="none" w:sz="0" w:space="0" w:color="auto"/>
        <w:left w:val="none" w:sz="0" w:space="0" w:color="auto"/>
        <w:bottom w:val="none" w:sz="0" w:space="0" w:color="auto"/>
        <w:right w:val="none" w:sz="0" w:space="0" w:color="auto"/>
      </w:divBdr>
    </w:div>
    <w:div w:id="251354308">
      <w:bodyDiv w:val="1"/>
      <w:marLeft w:val="0"/>
      <w:marRight w:val="0"/>
      <w:marTop w:val="0"/>
      <w:marBottom w:val="0"/>
      <w:divBdr>
        <w:top w:val="none" w:sz="0" w:space="0" w:color="auto"/>
        <w:left w:val="none" w:sz="0" w:space="0" w:color="auto"/>
        <w:bottom w:val="none" w:sz="0" w:space="0" w:color="auto"/>
        <w:right w:val="none" w:sz="0" w:space="0" w:color="auto"/>
      </w:divBdr>
    </w:div>
    <w:div w:id="275332135">
      <w:bodyDiv w:val="1"/>
      <w:marLeft w:val="0"/>
      <w:marRight w:val="0"/>
      <w:marTop w:val="0"/>
      <w:marBottom w:val="0"/>
      <w:divBdr>
        <w:top w:val="none" w:sz="0" w:space="0" w:color="auto"/>
        <w:left w:val="none" w:sz="0" w:space="0" w:color="auto"/>
        <w:bottom w:val="none" w:sz="0" w:space="0" w:color="auto"/>
        <w:right w:val="none" w:sz="0" w:space="0" w:color="auto"/>
      </w:divBdr>
    </w:div>
    <w:div w:id="797526954">
      <w:bodyDiv w:val="1"/>
      <w:marLeft w:val="0"/>
      <w:marRight w:val="0"/>
      <w:marTop w:val="0"/>
      <w:marBottom w:val="0"/>
      <w:divBdr>
        <w:top w:val="none" w:sz="0" w:space="0" w:color="auto"/>
        <w:left w:val="none" w:sz="0" w:space="0" w:color="auto"/>
        <w:bottom w:val="none" w:sz="0" w:space="0" w:color="auto"/>
        <w:right w:val="none" w:sz="0" w:space="0" w:color="auto"/>
      </w:divBdr>
    </w:div>
    <w:div w:id="942761530">
      <w:bodyDiv w:val="1"/>
      <w:marLeft w:val="0"/>
      <w:marRight w:val="0"/>
      <w:marTop w:val="0"/>
      <w:marBottom w:val="0"/>
      <w:divBdr>
        <w:top w:val="none" w:sz="0" w:space="0" w:color="auto"/>
        <w:left w:val="none" w:sz="0" w:space="0" w:color="auto"/>
        <w:bottom w:val="none" w:sz="0" w:space="0" w:color="auto"/>
        <w:right w:val="none" w:sz="0" w:space="0" w:color="auto"/>
      </w:divBdr>
    </w:div>
    <w:div w:id="1202210060">
      <w:bodyDiv w:val="1"/>
      <w:marLeft w:val="0"/>
      <w:marRight w:val="0"/>
      <w:marTop w:val="0"/>
      <w:marBottom w:val="0"/>
      <w:divBdr>
        <w:top w:val="none" w:sz="0" w:space="0" w:color="auto"/>
        <w:left w:val="none" w:sz="0" w:space="0" w:color="auto"/>
        <w:bottom w:val="none" w:sz="0" w:space="0" w:color="auto"/>
        <w:right w:val="none" w:sz="0" w:space="0" w:color="auto"/>
      </w:divBdr>
    </w:div>
    <w:div w:id="1389307770">
      <w:bodyDiv w:val="1"/>
      <w:marLeft w:val="0"/>
      <w:marRight w:val="0"/>
      <w:marTop w:val="0"/>
      <w:marBottom w:val="0"/>
      <w:divBdr>
        <w:top w:val="none" w:sz="0" w:space="0" w:color="auto"/>
        <w:left w:val="none" w:sz="0" w:space="0" w:color="auto"/>
        <w:bottom w:val="none" w:sz="0" w:space="0" w:color="auto"/>
        <w:right w:val="none" w:sz="0" w:space="0" w:color="auto"/>
      </w:divBdr>
    </w:div>
    <w:div w:id="1719819836">
      <w:bodyDiv w:val="1"/>
      <w:marLeft w:val="0"/>
      <w:marRight w:val="0"/>
      <w:marTop w:val="0"/>
      <w:marBottom w:val="0"/>
      <w:divBdr>
        <w:top w:val="none" w:sz="0" w:space="0" w:color="auto"/>
        <w:left w:val="none" w:sz="0" w:space="0" w:color="auto"/>
        <w:bottom w:val="none" w:sz="0" w:space="0" w:color="auto"/>
        <w:right w:val="none" w:sz="0" w:space="0" w:color="auto"/>
      </w:divBdr>
    </w:div>
    <w:div w:id="1807089914">
      <w:bodyDiv w:val="1"/>
      <w:marLeft w:val="0"/>
      <w:marRight w:val="0"/>
      <w:marTop w:val="0"/>
      <w:marBottom w:val="0"/>
      <w:divBdr>
        <w:top w:val="none" w:sz="0" w:space="0" w:color="auto"/>
        <w:left w:val="none" w:sz="0" w:space="0" w:color="auto"/>
        <w:bottom w:val="none" w:sz="0" w:space="0" w:color="auto"/>
        <w:right w:val="none" w:sz="0" w:space="0" w:color="auto"/>
      </w:divBdr>
    </w:div>
    <w:div w:id="1852796154">
      <w:bodyDiv w:val="1"/>
      <w:marLeft w:val="0"/>
      <w:marRight w:val="0"/>
      <w:marTop w:val="0"/>
      <w:marBottom w:val="0"/>
      <w:divBdr>
        <w:top w:val="none" w:sz="0" w:space="0" w:color="auto"/>
        <w:left w:val="none" w:sz="0" w:space="0" w:color="auto"/>
        <w:bottom w:val="none" w:sz="0" w:space="0" w:color="auto"/>
        <w:right w:val="none" w:sz="0" w:space="0" w:color="auto"/>
      </w:divBdr>
    </w:div>
    <w:div w:id="193731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8.jpe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59.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gi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7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0.jpe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yperlink" Target="http://archive.ics.uci.edu/ml/datasets/breast+cancer+wisconsin+%28diagnostic%29"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rchive.ics.uci.edu/ml/datasets/Mushro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B056E-8964-401C-A1FC-5F424D354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6605</TotalTime>
  <Pages>1</Pages>
  <Words>3780</Words>
  <Characters>21547</Characters>
  <Application>Microsoft Office Word</Application>
  <DocSecurity>0</DocSecurity>
  <Lines>179</Lines>
  <Paragraphs>50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Eyal Brill</dc:creator>
  <cp:keywords/>
  <dc:description/>
  <cp:lastModifiedBy>Eyal Brill</cp:lastModifiedBy>
  <cp:revision>125</cp:revision>
  <cp:lastPrinted>2020-04-04T18:45:00Z</cp:lastPrinted>
  <dcterms:created xsi:type="dcterms:W3CDTF">2020-03-22T18:18:00Z</dcterms:created>
  <dcterms:modified xsi:type="dcterms:W3CDTF">2020-04-04T18:50:00Z</dcterms:modified>
</cp:coreProperties>
</file>